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07AF2C" w14:textId="48296DC9" w:rsidR="00D143F2" w:rsidRDefault="0003534A" w:rsidP="00A70123">
      <w:pPr>
        <w:rPr>
          <w:rFonts w:ascii="Times New Roman"/>
          <w:sz w:val="17"/>
        </w:rPr>
      </w:pPr>
      <w:ins w:id="0" w:author="Sreekanth Settur" w:date="2021-11-09T16:04:00Z">
        <w:r>
          <w:rPr>
            <w:noProof/>
          </w:rPr>
          <mc:AlternateContent>
            <mc:Choice Requires="wpg">
              <w:drawing>
                <wp:anchor distT="0" distB="0" distL="114300" distR="114300" simplePos="0" relativeHeight="487623680" behindDoc="1" locked="0" layoutInCell="1" allowOverlap="1" wp14:anchorId="7F357B33" wp14:editId="515E25D5">
                  <wp:simplePos x="0" y="0"/>
                  <wp:positionH relativeFrom="page">
                    <wp:posOffset>1417378</wp:posOffset>
                  </wp:positionH>
                  <wp:positionV relativeFrom="page">
                    <wp:posOffset>459740</wp:posOffset>
                  </wp:positionV>
                  <wp:extent cx="45719" cy="3280929"/>
                  <wp:effectExtent l="0" t="0" r="31115" b="15240"/>
                  <wp:wrapNone/>
                  <wp:docPr id="47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45719" cy="3280929"/>
                            <a:chOff x="2342" y="720"/>
                            <a:chExt cx="2" cy="6369"/>
                          </a:xfrm>
                        </wpg:grpSpPr>
                        <wps:wsp>
                          <wps:cNvPr id="35" name="Freeform 78"/>
                          <wps:cNvSpPr>
                            <a:spLocks/>
                          </wps:cNvSpPr>
                          <wps:spPr bwMode="auto">
                            <a:xfrm>
                              <a:off x="2342" y="720"/>
                              <a:ext cx="2" cy="6369"/>
                            </a:xfrm>
                            <a:custGeom>
                              <a:avLst/>
                              <a:gdLst>
                                <a:gd name="T0" fmla="+- 0 720 720"/>
                                <a:gd name="T1" fmla="*/ 720 h 6369"/>
                                <a:gd name="T2" fmla="+- 0 7089 720"/>
                                <a:gd name="T3" fmla="*/ 7089 h 6369"/>
                              </a:gdLst>
                              <a:ahLst/>
                              <a:cxnLst>
                                <a:cxn ang="0">
                                  <a:pos x="0" y="T1"/>
                                </a:cxn>
                                <a:cxn ang="0">
                                  <a:pos x="0" y="T3"/>
                                </a:cxn>
                              </a:cxnLst>
                              <a:rect l="0" t="0" r="r" b="b"/>
                              <a:pathLst>
                                <a:path h="6369">
                                  <a:moveTo>
                                    <a:pt x="0" y="0"/>
                                  </a:moveTo>
                                  <a:lnTo>
                                    <a:pt x="0" y="6369"/>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9DE5D8" id="Group 77" o:spid="_x0000_s1026" style="position:absolute;margin-left:111.6pt;margin-top:36.2pt;width:3.6pt;height:258.35pt;flip:x;z-index:-15692800;mso-position-horizontal-relative:page;mso-position-vertical-relative:page" coordorigin="2342,720" coordsize="2,6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">
                  <v:shape id="Freeform 78" o:spid="_x0000_s1027" style="position:absolute;left:2342;top:720;width:2;height:6369;visibility:visible;mso-wrap-style:square;v-text-anchor:top" coordsize="2,6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" path="m,l,6369e" filled="f" strokecolor="#ed1a37" strokeweight=".5pt">
                    <v:path arrowok="t" o:connecttype="custom" o:connectlocs="0,720;0,7089" o:connectangles="0,0"/>
                  </v:shape>
                  <w10:wrap anchorx="page" anchory="page"/>
                </v:group>
              </w:pict>
            </mc:Fallback>
          </mc:AlternateContent>
        </w:r>
      </w:ins>
      <w:del w:id="1" w:author="Sreekanth Settur" w:date="2021-11-09T16:00:00Z">
        <w:r w:rsidRPr="009B5091" w:rsidDel="0003534A">
          <w:rPr>
            <w:noProof/>
            <w:color w:val="92D050"/>
          </w:rPr>
          <mc:AlternateContent>
            <mc:Choice Requires="wpg">
              <w:drawing>
                <wp:anchor distT="0" distB="0" distL="114300" distR="114300" simplePos="0" relativeHeight="487606272" behindDoc="0" locked="0" layoutInCell="1" allowOverlap="1" wp14:anchorId="1C3C7448" wp14:editId="7C091416">
                  <wp:simplePos x="0" y="0"/>
                  <wp:positionH relativeFrom="page">
                    <wp:posOffset>4418330</wp:posOffset>
                  </wp:positionH>
                  <wp:positionV relativeFrom="page">
                    <wp:posOffset>155575</wp:posOffset>
                  </wp:positionV>
                  <wp:extent cx="3161030" cy="8488045"/>
                  <wp:effectExtent l="0" t="0" r="1270" b="8255"/>
                  <wp:wrapNone/>
                  <wp:docPr id="453" name="Group 453"/>
                  <wp:cNvGraphicFramePr/>
                  <a:graphic xmlns:a="http://schemas.openxmlformats.org/drawingml/2006/main">
                    <a:graphicData uri="http://schemas.microsoft.com/office/word/2010/wordprocessingGroup">
                      <wpg:wgp>
                        <wpg:cNvGrpSpPr/>
                        <wpg:grpSpPr>
                          <a:xfrm>
                            <a:off x="0" y="0"/>
                            <a:ext cx="3161030" cy="8488045"/>
                            <a:chOff x="1244023" y="-638016"/>
                            <a:chExt cx="2971396" cy="9872002"/>
                          </a:xfrm>
                        </wpg:grpSpPr>
                        <wps:wsp>
                          <wps:cNvPr id="460" name="Rectangle 460"/>
                          <wps:cNvSpPr>
                            <a:spLocks noChangeArrowheads="1"/>
                          </wps:cNvSpPr>
                          <wps:spPr bwMode="auto">
                            <a:xfrm>
                              <a:off x="1276053" y="-638016"/>
                              <a:ext cx="2939366" cy="9872002"/>
                            </a:xfrm>
                            <a:prstGeom prst="rect">
                              <a:avLst/>
                            </a:prstGeom>
                            <a:solidFill>
                              <a:schemeClr val="accent3">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2" name="Rectangle 9"/>
                          <wps:cNvSpPr>
                            <a:spLocks noChangeArrowheads="1"/>
                          </wps:cNvSpPr>
                          <wps:spPr bwMode="auto">
                            <a:xfrm>
                              <a:off x="1244023" y="6876192"/>
                              <a:ext cx="2845254" cy="2222039"/>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488319B" w14:textId="724613EC" w:rsidR="00205664" w:rsidRPr="00B963C1" w:rsidRDefault="00205664" w:rsidP="00521785">
                                <w:pPr>
                                  <w:spacing w:line="360" w:lineRule="auto"/>
                                  <w:rPr>
                                    <w:color w:val="FFFFFF" w:themeColor="background1"/>
                                    <w:sz w:val="52"/>
                                    <w:szCs w:val="52"/>
                                  </w:rPr>
                                </w:pPr>
                                <w:r>
                                  <w:rPr>
                                    <w:color w:val="FFFFFF" w:themeColor="background1"/>
                                    <w:sz w:val="52"/>
                                    <w:szCs w:val="52"/>
                                  </w:rPr>
                                  <w:t>Quick Reference Guide</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3C7448" id="Group 453" o:spid="_x0000_s1026" style="position:absolute;margin-left:347.9pt;margin-top:12.25pt;width:248.9pt;height:668.35pt;z-index:487606272;mso-position-horizontal-relative:page;mso-position-vertical-relative:page" coordorigin="12440,-6380" coordsize="29713,9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">
                  <v:rect id="Rectangle 460" o:spid="_x0000_s1027" style="position:absolute;left:12760;top:-6380;width:29394;height:98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" fillcolor="#c2d69b [1942]" stroked="f" strokecolor="#d8d8d8"/>
                  <v:rect id="Rectangle 9" o:spid="_x0000_s1028" style="position:absolute;left:12440;top:68761;width:28452;height:2222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4488319B" w14:textId="724613EC" w:rsidR="00205664" w:rsidRPr="00B963C1" w:rsidRDefault="00205664" w:rsidP="00521785">
                          <w:pPr>
                            <w:spacing w:line="360" w:lineRule="auto"/>
                            <w:rPr>
                              <w:color w:val="FFFFFF" w:themeColor="background1"/>
                              <w:sz w:val="52"/>
                              <w:szCs w:val="52"/>
                            </w:rPr>
                          </w:pPr>
                          <w:r>
                            <w:rPr>
                              <w:color w:val="FFFFFF" w:themeColor="background1"/>
                              <w:sz w:val="52"/>
                              <w:szCs w:val="52"/>
                            </w:rPr>
                            <w:t>Quick Reference Guide</w:t>
                          </w:r>
                        </w:p>
                      </w:txbxContent>
                    </v:textbox>
                  </v:rect>
                  <w10:wrap anchorx="page" anchory="page"/>
                </v:group>
              </w:pict>
            </mc:Fallback>
          </mc:AlternateContent>
        </w:r>
        <w:r w:rsidR="00F34D4C" w:rsidDel="0003534A">
          <w:rPr>
            <w:noProof/>
          </w:rPr>
          <mc:AlternateContent>
            <mc:Choice Requires="wps">
              <w:drawing>
                <wp:anchor distT="0" distB="0" distL="114300" distR="114300" simplePos="0" relativeHeight="15707647" behindDoc="0" locked="0" layoutInCell="1" allowOverlap="1" wp14:anchorId="4AF5F153" wp14:editId="50951C9F">
                  <wp:simplePos x="0" y="0"/>
                  <wp:positionH relativeFrom="column">
                    <wp:posOffset>3707892</wp:posOffset>
                  </wp:positionH>
                  <wp:positionV relativeFrom="paragraph">
                    <wp:posOffset>-638962</wp:posOffset>
                  </wp:positionV>
                  <wp:extent cx="132588" cy="8423452"/>
                  <wp:effectExtent l="0" t="0" r="127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588" cy="8423452"/>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81CF706" id="Rectangle 459" o:spid="_x0000_s1026" alt="Light vertical" style="position:absolute;margin-left:291.95pt;margin-top:-50.3pt;width:10.45pt;height:663.25pt;z-index:15707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" fillcolor="#fabf8f [1945]" stroked="f" strokecolor="white" strokeweight="1pt">
                  <v:fill r:id="rId12" o:title="" opacity="52428f" color2="white [3212]" o:opacity2="52428f" type="pattern"/>
                  <v:shadow color="#d8d8d8" offset="3pt,3pt"/>
                </v:rect>
              </w:pict>
            </mc:Fallback>
          </mc:AlternateContent>
        </w:r>
      </w:del>
    </w:p>
    <w:p w14:paraId="34BA9289" w14:textId="616E9F0A" w:rsidR="007C1A94" w:rsidRDefault="0003534A">
      <w:pPr>
        <w:pStyle w:val="Title"/>
        <w:rPr>
          <w:color w:val="006FC0"/>
        </w:rPr>
      </w:pPr>
      <w:ins w:id="2" w:author="Sreekanth Settur" w:date="2021-11-09T16:07:00Z">
        <w:r>
          <w:rPr>
            <w:color w:val="006FC0"/>
          </w:rPr>
          <w:t xml:space="preserve">                                                              </w:t>
        </w:r>
      </w:ins>
      <w:ins w:id="3" w:author="Sreekanth Settur" w:date="2021-11-09T16:08:00Z">
        <w:r>
          <w:rPr>
            <w:color w:val="006FC0"/>
          </w:rPr>
          <w:t xml:space="preserve">                                        </w:t>
        </w:r>
      </w:ins>
    </w:p>
    <w:customXmlInsRangeStart w:id="4" w:author="Sreekanth Settur" w:date="2021-11-09T16:04:00Z"/>
    <w:sdt>
      <w:sdtPr>
        <w:id w:val="-1489933544"/>
        <w:docPartObj>
          <w:docPartGallery w:val="Cover Pages"/>
          <w:docPartUnique/>
        </w:docPartObj>
      </w:sdtPr>
      <w:sdtEndPr>
        <w:rPr>
          <w:rFonts w:cstheme="minorHAnsi"/>
          <w:sz w:val="20"/>
          <w:szCs w:val="20"/>
        </w:rPr>
      </w:sdtEndPr>
      <w:sdtContent>
        <w:customXmlInsRangeEnd w:id="4"/>
        <w:p w14:paraId="4266C435" w14:textId="76D4F6C7" w:rsidR="0003534A" w:rsidRDefault="0003534A" w:rsidP="0003534A">
          <w:pPr>
            <w:spacing w:line="420" w:lineRule="exact"/>
            <w:ind w:right="80"/>
            <w:jc w:val="right"/>
            <w:rPr>
              <w:ins w:id="5" w:author="Sreekanth Settur" w:date="2021-11-09T16:08:00Z"/>
              <w:rFonts w:ascii="Keysight Sans Light" w:eastAsia="Keysight Sans Light" w:hAnsi="Keysight Sans Light" w:cs="Keysight Sans Light"/>
              <w:sz w:val="36"/>
              <w:szCs w:val="36"/>
            </w:rPr>
          </w:pPr>
          <w:ins w:id="6" w:author="Sreekanth Settur" w:date="2021-11-09T16:04:00Z">
            <w:r>
              <w:rPr>
                <w:noProof/>
              </w:rPr>
              <mc:AlternateContent>
                <mc:Choice Requires="wpg">
                  <w:drawing>
                    <wp:anchor distT="0" distB="0" distL="114300" distR="114300" simplePos="0" relativeHeight="487615488" behindDoc="1" locked="0" layoutInCell="1" allowOverlap="1" wp14:anchorId="294F12FD" wp14:editId="0377DD5A">
                      <wp:simplePos x="0" y="0"/>
                      <wp:positionH relativeFrom="page">
                        <wp:posOffset>162560</wp:posOffset>
                      </wp:positionH>
                      <wp:positionV relativeFrom="page">
                        <wp:posOffset>457200</wp:posOffset>
                      </wp:positionV>
                      <wp:extent cx="1270" cy="457200"/>
                      <wp:effectExtent l="10160" t="9525" r="7620" b="9525"/>
                      <wp:wrapNone/>
                      <wp:docPr id="92"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56" y="720"/>
                                <a:chExt cx="2" cy="720"/>
                              </a:xfrm>
                            </wpg:grpSpPr>
                            <wps:wsp>
                              <wps:cNvPr id="93" name="Freeform 94"/>
                              <wps:cNvSpPr>
                                <a:spLocks/>
                              </wps:cNvSpPr>
                              <wps:spPr bwMode="auto">
                                <a:xfrm>
                                  <a:off x="25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92311" id="Group 93" o:spid="_x0000_s1026" style="position:absolute;margin-left:12.8pt;margin-top:36pt;width:.1pt;height:36pt;z-index:-15700992;mso-position-horizontal-relative:page;mso-position-vertical-relative:page" coordorigin="25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">
                      <v:shape id="Freeform 94" o:spid="_x0000_s1027" style="position:absolute;left:25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16512" behindDoc="1" locked="0" layoutInCell="1" allowOverlap="1" wp14:anchorId="420B5A82" wp14:editId="28737427">
                      <wp:simplePos x="0" y="0"/>
                      <wp:positionH relativeFrom="page">
                        <wp:posOffset>328295</wp:posOffset>
                      </wp:positionH>
                      <wp:positionV relativeFrom="page">
                        <wp:posOffset>457200</wp:posOffset>
                      </wp:positionV>
                      <wp:extent cx="1270" cy="457200"/>
                      <wp:effectExtent l="13970" t="9525" r="3810" b="9525"/>
                      <wp:wrapNone/>
                      <wp:docPr id="45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17" y="720"/>
                                <a:chExt cx="2" cy="720"/>
                              </a:xfrm>
                            </wpg:grpSpPr>
                            <wps:wsp>
                              <wps:cNvPr id="451" name="Freeform 92"/>
                              <wps:cNvSpPr>
                                <a:spLocks/>
                              </wps:cNvSpPr>
                              <wps:spPr bwMode="auto">
                                <a:xfrm>
                                  <a:off x="51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B99D1" id="Group 91" o:spid="_x0000_s1026" style="position:absolute;margin-left:25.85pt;margin-top:36pt;width:.1pt;height:36pt;z-index:-15699968;mso-position-horizontal-relative:page;mso-position-vertical-relative:page" coordorigin="51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">
                      <v:shape id="Freeform 92" o:spid="_x0000_s1027" style="position:absolute;left:51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17536" behindDoc="1" locked="0" layoutInCell="1" allowOverlap="1" wp14:anchorId="26E45089" wp14:editId="703BC752">
                      <wp:simplePos x="0" y="0"/>
                      <wp:positionH relativeFrom="page">
                        <wp:posOffset>493395</wp:posOffset>
                      </wp:positionH>
                      <wp:positionV relativeFrom="page">
                        <wp:posOffset>457200</wp:posOffset>
                      </wp:positionV>
                      <wp:extent cx="1270" cy="457200"/>
                      <wp:effectExtent l="7620" t="9525" r="10160" b="9525"/>
                      <wp:wrapNone/>
                      <wp:docPr id="465"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77" y="720"/>
                                <a:chExt cx="2" cy="720"/>
                              </a:xfrm>
                            </wpg:grpSpPr>
                            <wps:wsp>
                              <wps:cNvPr id="468" name="Freeform 90"/>
                              <wps:cNvSpPr>
                                <a:spLocks/>
                              </wps:cNvSpPr>
                              <wps:spPr bwMode="auto">
                                <a:xfrm>
                                  <a:off x="77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1E1596" id="Group 89" o:spid="_x0000_s1026" style="position:absolute;margin-left:38.85pt;margin-top:36pt;width:.1pt;height:36pt;z-index:-15698944;mso-position-horizontal-relative:page;mso-position-vertical-relative:page" coordorigin="77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">
                      <v:shape id="Freeform 90" o:spid="_x0000_s1027" style="position:absolute;left:77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18560" behindDoc="1" locked="0" layoutInCell="1" allowOverlap="1" wp14:anchorId="31CC8D0E" wp14:editId="405A75BF">
                      <wp:simplePos x="0" y="0"/>
                      <wp:positionH relativeFrom="page">
                        <wp:posOffset>659130</wp:posOffset>
                      </wp:positionH>
                      <wp:positionV relativeFrom="page">
                        <wp:posOffset>457200</wp:posOffset>
                      </wp:positionV>
                      <wp:extent cx="1270" cy="457200"/>
                      <wp:effectExtent l="11430" t="9525" r="6350" b="9525"/>
                      <wp:wrapNone/>
                      <wp:docPr id="469"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38" y="720"/>
                                <a:chExt cx="2" cy="720"/>
                              </a:xfrm>
                            </wpg:grpSpPr>
                            <wps:wsp>
                              <wps:cNvPr id="470" name="Freeform 88"/>
                              <wps:cNvSpPr>
                                <a:spLocks/>
                              </wps:cNvSpPr>
                              <wps:spPr bwMode="auto">
                                <a:xfrm>
                                  <a:off x="103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EB7DEE" id="Group 87" o:spid="_x0000_s1026" style="position:absolute;margin-left:51.9pt;margin-top:36pt;width:.1pt;height:36pt;z-index:-15697920;mso-position-horizontal-relative:page;mso-position-vertical-relative:page" coordorigin="103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">
                      <v:shape id="Freeform 88" o:spid="_x0000_s1027" style="position:absolute;left:103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19584" behindDoc="1" locked="0" layoutInCell="1" allowOverlap="1" wp14:anchorId="74A61E27" wp14:editId="6963FC06">
                      <wp:simplePos x="0" y="0"/>
                      <wp:positionH relativeFrom="page">
                        <wp:posOffset>824865</wp:posOffset>
                      </wp:positionH>
                      <wp:positionV relativeFrom="page">
                        <wp:posOffset>457200</wp:posOffset>
                      </wp:positionV>
                      <wp:extent cx="1270" cy="457200"/>
                      <wp:effectExtent l="5715" t="9525" r="12065" b="9525"/>
                      <wp:wrapNone/>
                      <wp:docPr id="471"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299" y="720"/>
                                <a:chExt cx="2" cy="720"/>
                              </a:xfrm>
                            </wpg:grpSpPr>
                            <wps:wsp>
                              <wps:cNvPr id="472" name="Freeform 86"/>
                              <wps:cNvSpPr>
                                <a:spLocks/>
                              </wps:cNvSpPr>
                              <wps:spPr bwMode="auto">
                                <a:xfrm>
                                  <a:off x="129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4014F9" id="Group 85" o:spid="_x0000_s1026" style="position:absolute;margin-left:64.95pt;margin-top:36pt;width:.1pt;height:36pt;z-index:-15696896;mso-position-horizontal-relative:page;mso-position-vertical-relative:page" coordorigin="129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">
                      <v:shape id="Freeform 86" o:spid="_x0000_s1027" style="position:absolute;left:129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20608" behindDoc="1" locked="0" layoutInCell="1" allowOverlap="1" wp14:anchorId="55EDFE6B" wp14:editId="3BC851A4">
                      <wp:simplePos x="0" y="0"/>
                      <wp:positionH relativeFrom="page">
                        <wp:posOffset>990600</wp:posOffset>
                      </wp:positionH>
                      <wp:positionV relativeFrom="page">
                        <wp:posOffset>457200</wp:posOffset>
                      </wp:positionV>
                      <wp:extent cx="1270" cy="457200"/>
                      <wp:effectExtent l="9525" t="9525" r="8255" b="9525"/>
                      <wp:wrapNone/>
                      <wp:docPr id="47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560" y="720"/>
                                <a:chExt cx="2" cy="720"/>
                              </a:xfrm>
                            </wpg:grpSpPr>
                            <wps:wsp>
                              <wps:cNvPr id="474" name="Freeform 84"/>
                              <wps:cNvSpPr>
                                <a:spLocks/>
                              </wps:cNvSpPr>
                              <wps:spPr bwMode="auto">
                                <a:xfrm>
                                  <a:off x="156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E7AEE3" id="Group 83" o:spid="_x0000_s1026" style="position:absolute;margin-left:78pt;margin-top:36pt;width:.1pt;height:36pt;z-index:-15695872;mso-position-horizontal-relative:page;mso-position-vertical-relative:page" coordorigin="156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">
                      <v:shape id="Freeform 84" o:spid="_x0000_s1027" style="position:absolute;left:156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21632" behindDoc="1" locked="0" layoutInCell="1" allowOverlap="1" wp14:anchorId="6DAB733E" wp14:editId="0EF0C3CB">
                      <wp:simplePos x="0" y="0"/>
                      <wp:positionH relativeFrom="page">
                        <wp:posOffset>1156335</wp:posOffset>
                      </wp:positionH>
                      <wp:positionV relativeFrom="page">
                        <wp:posOffset>457200</wp:posOffset>
                      </wp:positionV>
                      <wp:extent cx="1270" cy="457200"/>
                      <wp:effectExtent l="13335" t="9525" r="4445" b="9525"/>
                      <wp:wrapNone/>
                      <wp:docPr id="475"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821" y="720"/>
                                <a:chExt cx="2" cy="720"/>
                              </a:xfrm>
                            </wpg:grpSpPr>
                            <wps:wsp>
                              <wps:cNvPr id="476" name="Freeform 82"/>
                              <wps:cNvSpPr>
                                <a:spLocks/>
                              </wps:cNvSpPr>
                              <wps:spPr bwMode="auto">
                                <a:xfrm>
                                  <a:off x="182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DB9B80" id="Group 81" o:spid="_x0000_s1026" style="position:absolute;margin-left:91.05pt;margin-top:36pt;width:.1pt;height:36pt;z-index:-15694848;mso-position-horizontal-relative:page;mso-position-vertical-relative:page" coordorigin="182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">
                      <v:shape id="Freeform 82" o:spid="_x0000_s1027" style="position:absolute;left:182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22656" behindDoc="1" locked="0" layoutInCell="1" allowOverlap="1" wp14:anchorId="3B469AF9" wp14:editId="4593F399">
                      <wp:simplePos x="0" y="0"/>
                      <wp:positionH relativeFrom="page">
                        <wp:posOffset>1321435</wp:posOffset>
                      </wp:positionH>
                      <wp:positionV relativeFrom="page">
                        <wp:posOffset>457200</wp:posOffset>
                      </wp:positionV>
                      <wp:extent cx="1270" cy="457200"/>
                      <wp:effectExtent l="6985" t="9525" r="10795" b="9525"/>
                      <wp:wrapNone/>
                      <wp:docPr id="477"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081" y="720"/>
                                <a:chExt cx="2" cy="720"/>
                              </a:xfrm>
                            </wpg:grpSpPr>
                            <wps:wsp>
                              <wps:cNvPr id="478" name="Freeform 80"/>
                              <wps:cNvSpPr>
                                <a:spLocks/>
                              </wps:cNvSpPr>
                              <wps:spPr bwMode="auto">
                                <a:xfrm>
                                  <a:off x="208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18453C" id="Group 79" o:spid="_x0000_s1026" style="position:absolute;margin-left:104.05pt;margin-top:36pt;width:.1pt;height:36pt;z-index:-15693824;mso-position-horizontal-relative:page;mso-position-vertical-relative:page" coordorigin="208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">
                      <v:shape id="Freeform 80" o:spid="_x0000_s1027" style="position:absolute;left:208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24704" behindDoc="1" locked="0" layoutInCell="1" allowOverlap="1" wp14:anchorId="2373E29E" wp14:editId="57F51EE7">
                      <wp:simplePos x="0" y="0"/>
                      <wp:positionH relativeFrom="page">
                        <wp:posOffset>1652905</wp:posOffset>
                      </wp:positionH>
                      <wp:positionV relativeFrom="page">
                        <wp:posOffset>457200</wp:posOffset>
                      </wp:positionV>
                      <wp:extent cx="1270" cy="457200"/>
                      <wp:effectExtent l="5080" t="9525" r="12700" b="9525"/>
                      <wp:wrapNone/>
                      <wp:docPr id="74"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603" y="720"/>
                                <a:chExt cx="2" cy="720"/>
                              </a:xfrm>
                            </wpg:grpSpPr>
                            <wps:wsp>
                              <wps:cNvPr id="75" name="Freeform 76"/>
                              <wps:cNvSpPr>
                                <a:spLocks/>
                              </wps:cNvSpPr>
                              <wps:spPr bwMode="auto">
                                <a:xfrm>
                                  <a:off x="260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6AB5EC" id="Group 75" o:spid="_x0000_s1026" style="position:absolute;margin-left:130.15pt;margin-top:36pt;width:.1pt;height:36pt;z-index:-15691776;mso-position-horizontal-relative:page;mso-position-vertical-relative:page" coordorigin="260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">
                      <v:shape id="Freeform 76" o:spid="_x0000_s1027" style="position:absolute;left:260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25728" behindDoc="1" locked="0" layoutInCell="1" allowOverlap="1" wp14:anchorId="61503FF7" wp14:editId="71AF7A74">
                      <wp:simplePos x="0" y="0"/>
                      <wp:positionH relativeFrom="page">
                        <wp:posOffset>1818640</wp:posOffset>
                      </wp:positionH>
                      <wp:positionV relativeFrom="page">
                        <wp:posOffset>457200</wp:posOffset>
                      </wp:positionV>
                      <wp:extent cx="1270" cy="457200"/>
                      <wp:effectExtent l="8890" t="9525" r="8890" b="9525"/>
                      <wp:wrapNone/>
                      <wp:docPr id="36"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864" y="720"/>
                                <a:chExt cx="2" cy="720"/>
                              </a:xfrm>
                            </wpg:grpSpPr>
                            <wps:wsp>
                              <wps:cNvPr id="37" name="Freeform 74"/>
                              <wps:cNvSpPr>
                                <a:spLocks/>
                              </wps:cNvSpPr>
                              <wps:spPr bwMode="auto">
                                <a:xfrm>
                                  <a:off x="286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C751F2" id="Group 73" o:spid="_x0000_s1026" style="position:absolute;margin-left:143.2pt;margin-top:36pt;width:.1pt;height:36pt;z-index:-15690752;mso-position-horizontal-relative:page;mso-position-vertical-relative:page" coordorigin="286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">
                      <v:shape id="Freeform 74" o:spid="_x0000_s1027" style="position:absolute;left:286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26752" behindDoc="1" locked="0" layoutInCell="1" allowOverlap="1" wp14:anchorId="0D52B308" wp14:editId="73F99B9D">
                      <wp:simplePos x="0" y="0"/>
                      <wp:positionH relativeFrom="page">
                        <wp:posOffset>1983740</wp:posOffset>
                      </wp:positionH>
                      <wp:positionV relativeFrom="page">
                        <wp:posOffset>457200</wp:posOffset>
                      </wp:positionV>
                      <wp:extent cx="1270" cy="457200"/>
                      <wp:effectExtent l="12065" t="9525" r="5715" b="9525"/>
                      <wp:wrapNone/>
                      <wp:docPr id="38"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124" y="720"/>
                                <a:chExt cx="2" cy="720"/>
                              </a:xfrm>
                            </wpg:grpSpPr>
                            <wps:wsp>
                              <wps:cNvPr id="39" name="Freeform 72"/>
                              <wps:cNvSpPr>
                                <a:spLocks/>
                              </wps:cNvSpPr>
                              <wps:spPr bwMode="auto">
                                <a:xfrm>
                                  <a:off x="312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26481F" id="Group 71" o:spid="_x0000_s1026" style="position:absolute;margin-left:156.2pt;margin-top:36pt;width:.1pt;height:36pt;z-index:-15689728;mso-position-horizontal-relative:page;mso-position-vertical-relative:page" coordorigin="312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">
                      <v:shape id="Freeform 72" o:spid="_x0000_s1027" style="position:absolute;left:312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27776" behindDoc="1" locked="0" layoutInCell="1" allowOverlap="1" wp14:anchorId="0E7BD022" wp14:editId="49D3D065">
                      <wp:simplePos x="0" y="0"/>
                      <wp:positionH relativeFrom="page">
                        <wp:posOffset>2149475</wp:posOffset>
                      </wp:positionH>
                      <wp:positionV relativeFrom="page">
                        <wp:posOffset>457200</wp:posOffset>
                      </wp:positionV>
                      <wp:extent cx="1270" cy="457200"/>
                      <wp:effectExtent l="6350" t="9525" r="11430" b="9525"/>
                      <wp:wrapNone/>
                      <wp:docPr id="4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385" y="720"/>
                                <a:chExt cx="2" cy="720"/>
                              </a:xfrm>
                            </wpg:grpSpPr>
                            <wps:wsp>
                              <wps:cNvPr id="41" name="Freeform 70"/>
                              <wps:cNvSpPr>
                                <a:spLocks/>
                              </wps:cNvSpPr>
                              <wps:spPr bwMode="auto">
                                <a:xfrm>
                                  <a:off x="338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BB8B57" id="Group 69" o:spid="_x0000_s1026" style="position:absolute;margin-left:169.25pt;margin-top:36pt;width:.1pt;height:36pt;z-index:-15688704;mso-position-horizontal-relative:page;mso-position-vertical-relative:page" coordorigin="338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">
                      <v:shape id="Freeform 70" o:spid="_x0000_s1027" style="position:absolute;left:338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28800" behindDoc="1" locked="0" layoutInCell="1" allowOverlap="1" wp14:anchorId="0D5D7C40" wp14:editId="5DEE7DFE">
                      <wp:simplePos x="0" y="0"/>
                      <wp:positionH relativeFrom="page">
                        <wp:posOffset>2315210</wp:posOffset>
                      </wp:positionH>
                      <wp:positionV relativeFrom="page">
                        <wp:posOffset>457200</wp:posOffset>
                      </wp:positionV>
                      <wp:extent cx="1270" cy="457200"/>
                      <wp:effectExtent l="10160" t="9525" r="7620" b="9525"/>
                      <wp:wrapNone/>
                      <wp:docPr id="42"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646" y="720"/>
                                <a:chExt cx="2" cy="720"/>
                              </a:xfrm>
                            </wpg:grpSpPr>
                            <wps:wsp>
                              <wps:cNvPr id="43" name="Freeform 68"/>
                              <wps:cNvSpPr>
                                <a:spLocks/>
                              </wps:cNvSpPr>
                              <wps:spPr bwMode="auto">
                                <a:xfrm>
                                  <a:off x="364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F3096D" id="Group 67" o:spid="_x0000_s1026" style="position:absolute;margin-left:182.3pt;margin-top:36pt;width:.1pt;height:36pt;z-index:-15687680;mso-position-horizontal-relative:page;mso-position-vertical-relative:page" coordorigin="364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">
                      <v:shape id="Freeform 68" o:spid="_x0000_s1027" style="position:absolute;left:364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29824" behindDoc="1" locked="0" layoutInCell="1" allowOverlap="1" wp14:anchorId="4907858B" wp14:editId="2164682B">
                      <wp:simplePos x="0" y="0"/>
                      <wp:positionH relativeFrom="page">
                        <wp:posOffset>2480945</wp:posOffset>
                      </wp:positionH>
                      <wp:positionV relativeFrom="page">
                        <wp:posOffset>457200</wp:posOffset>
                      </wp:positionV>
                      <wp:extent cx="1270" cy="457200"/>
                      <wp:effectExtent l="13970" t="9525" r="3810" b="9525"/>
                      <wp:wrapNone/>
                      <wp:docPr id="44"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907" y="720"/>
                                <a:chExt cx="2" cy="720"/>
                              </a:xfrm>
                            </wpg:grpSpPr>
                            <wps:wsp>
                              <wps:cNvPr id="45" name="Freeform 66"/>
                              <wps:cNvSpPr>
                                <a:spLocks/>
                              </wps:cNvSpPr>
                              <wps:spPr bwMode="auto">
                                <a:xfrm>
                                  <a:off x="390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0A86A8" id="Group 65" o:spid="_x0000_s1026" style="position:absolute;margin-left:195.35pt;margin-top:36pt;width:.1pt;height:36pt;z-index:-15686656;mso-position-horizontal-relative:page;mso-position-vertical-relative:page" coordorigin="390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">
                      <v:shape id="Freeform 66" o:spid="_x0000_s1027" style="position:absolute;left:390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30848" behindDoc="1" locked="0" layoutInCell="1" allowOverlap="1" wp14:anchorId="14DDBC72" wp14:editId="23FD0CDE">
                      <wp:simplePos x="0" y="0"/>
                      <wp:positionH relativeFrom="page">
                        <wp:posOffset>2646680</wp:posOffset>
                      </wp:positionH>
                      <wp:positionV relativeFrom="page">
                        <wp:posOffset>457200</wp:posOffset>
                      </wp:positionV>
                      <wp:extent cx="1270" cy="457200"/>
                      <wp:effectExtent l="8255" t="9525" r="9525" b="9525"/>
                      <wp:wrapNone/>
                      <wp:docPr id="56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168" y="720"/>
                                <a:chExt cx="2" cy="720"/>
                              </a:xfrm>
                            </wpg:grpSpPr>
                            <wps:wsp>
                              <wps:cNvPr id="569" name="Freeform 64"/>
                              <wps:cNvSpPr>
                                <a:spLocks/>
                              </wps:cNvSpPr>
                              <wps:spPr bwMode="auto">
                                <a:xfrm>
                                  <a:off x="416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346F7C" id="Group 63" o:spid="_x0000_s1026" style="position:absolute;margin-left:208.4pt;margin-top:36pt;width:.1pt;height:36pt;z-index:-15685632;mso-position-horizontal-relative:page;mso-position-vertical-relative:page" coordorigin="416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">
                      <v:shape id="Freeform 64" o:spid="_x0000_s1027" style="position:absolute;left:416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31872" behindDoc="1" locked="0" layoutInCell="1" allowOverlap="1" wp14:anchorId="3922712F" wp14:editId="3DE372EC">
                      <wp:simplePos x="0" y="0"/>
                      <wp:positionH relativeFrom="page">
                        <wp:posOffset>2811780</wp:posOffset>
                      </wp:positionH>
                      <wp:positionV relativeFrom="page">
                        <wp:posOffset>457200</wp:posOffset>
                      </wp:positionV>
                      <wp:extent cx="1270" cy="457200"/>
                      <wp:effectExtent l="11430" t="9525" r="6350" b="9525"/>
                      <wp:wrapNone/>
                      <wp:docPr id="570"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428" y="720"/>
                                <a:chExt cx="2" cy="720"/>
                              </a:xfrm>
                            </wpg:grpSpPr>
                            <wps:wsp>
                              <wps:cNvPr id="571" name="Freeform 62"/>
                              <wps:cNvSpPr>
                                <a:spLocks/>
                              </wps:cNvSpPr>
                              <wps:spPr bwMode="auto">
                                <a:xfrm>
                                  <a:off x="442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C791CD" id="Group 61" o:spid="_x0000_s1026" style="position:absolute;margin-left:221.4pt;margin-top:36pt;width:.1pt;height:36pt;z-index:-15684608;mso-position-horizontal-relative:page;mso-position-vertical-relative:page" coordorigin="442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">
                      <v:shape id="Freeform 62" o:spid="_x0000_s1027" style="position:absolute;left:442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32896" behindDoc="1" locked="0" layoutInCell="1" allowOverlap="1" wp14:anchorId="7CD659E5" wp14:editId="59BC8C25">
                      <wp:simplePos x="0" y="0"/>
                      <wp:positionH relativeFrom="page">
                        <wp:posOffset>2977515</wp:posOffset>
                      </wp:positionH>
                      <wp:positionV relativeFrom="page">
                        <wp:posOffset>457200</wp:posOffset>
                      </wp:positionV>
                      <wp:extent cx="1270" cy="457200"/>
                      <wp:effectExtent l="5715" t="9525" r="12065" b="9525"/>
                      <wp:wrapNone/>
                      <wp:docPr id="46"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689" y="720"/>
                                <a:chExt cx="2" cy="720"/>
                              </a:xfrm>
                            </wpg:grpSpPr>
                            <wps:wsp>
                              <wps:cNvPr id="47" name="Freeform 60"/>
                              <wps:cNvSpPr>
                                <a:spLocks/>
                              </wps:cNvSpPr>
                              <wps:spPr bwMode="auto">
                                <a:xfrm>
                                  <a:off x="468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7E769E" id="Group 59" o:spid="_x0000_s1026" style="position:absolute;margin-left:234.45pt;margin-top:36pt;width:.1pt;height:36pt;z-index:-15683584;mso-position-horizontal-relative:page;mso-position-vertical-relative:page" coordorigin="468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">
                      <v:shape id="Freeform 60" o:spid="_x0000_s1027" style="position:absolute;left:468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33920" behindDoc="1" locked="0" layoutInCell="1" allowOverlap="1" wp14:anchorId="2950E519" wp14:editId="31593B10">
                      <wp:simplePos x="0" y="0"/>
                      <wp:positionH relativeFrom="page">
                        <wp:posOffset>3143250</wp:posOffset>
                      </wp:positionH>
                      <wp:positionV relativeFrom="page">
                        <wp:posOffset>457200</wp:posOffset>
                      </wp:positionV>
                      <wp:extent cx="1270" cy="457200"/>
                      <wp:effectExtent l="9525" t="9525" r="8255" b="9525"/>
                      <wp:wrapNone/>
                      <wp:docPr id="57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950" y="720"/>
                                <a:chExt cx="2" cy="720"/>
                              </a:xfrm>
                            </wpg:grpSpPr>
                            <wps:wsp>
                              <wps:cNvPr id="573" name="Freeform 58"/>
                              <wps:cNvSpPr>
                                <a:spLocks/>
                              </wps:cNvSpPr>
                              <wps:spPr bwMode="auto">
                                <a:xfrm>
                                  <a:off x="495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A04A7F" id="Group 57" o:spid="_x0000_s1026" style="position:absolute;margin-left:247.5pt;margin-top:36pt;width:.1pt;height:36pt;z-index:-15682560;mso-position-horizontal-relative:page;mso-position-vertical-relative:page" coordorigin="495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">
                      <v:shape id="Freeform 58" o:spid="_x0000_s1027" style="position:absolute;left:495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34944" behindDoc="1" locked="0" layoutInCell="1" allowOverlap="1" wp14:anchorId="6B1FD71F" wp14:editId="473BA390">
                      <wp:simplePos x="0" y="0"/>
                      <wp:positionH relativeFrom="page">
                        <wp:posOffset>3308985</wp:posOffset>
                      </wp:positionH>
                      <wp:positionV relativeFrom="page">
                        <wp:posOffset>457200</wp:posOffset>
                      </wp:positionV>
                      <wp:extent cx="1270" cy="457200"/>
                      <wp:effectExtent l="13335" t="9525" r="4445" b="9525"/>
                      <wp:wrapNone/>
                      <wp:docPr id="48"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211" y="720"/>
                                <a:chExt cx="2" cy="720"/>
                              </a:xfrm>
                            </wpg:grpSpPr>
                            <wps:wsp>
                              <wps:cNvPr id="49" name="Freeform 56"/>
                              <wps:cNvSpPr>
                                <a:spLocks/>
                              </wps:cNvSpPr>
                              <wps:spPr bwMode="auto">
                                <a:xfrm>
                                  <a:off x="521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5429F8" id="Group 55" o:spid="_x0000_s1026" style="position:absolute;margin-left:260.55pt;margin-top:36pt;width:.1pt;height:36pt;z-index:-15681536;mso-position-horizontal-relative:page;mso-position-vertical-relative:page" coordorigin="521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">
                      <v:shape id="Freeform 56" o:spid="_x0000_s1027" style="position:absolute;left:521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35968" behindDoc="1" locked="0" layoutInCell="1" allowOverlap="1" wp14:anchorId="1167F8F4" wp14:editId="55FEA17B">
                      <wp:simplePos x="0" y="0"/>
                      <wp:positionH relativeFrom="page">
                        <wp:posOffset>3474720</wp:posOffset>
                      </wp:positionH>
                      <wp:positionV relativeFrom="page">
                        <wp:posOffset>457200</wp:posOffset>
                      </wp:positionV>
                      <wp:extent cx="1270" cy="457200"/>
                      <wp:effectExtent l="7620" t="9525" r="10160" b="9525"/>
                      <wp:wrapNone/>
                      <wp:docPr id="57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472" y="720"/>
                                <a:chExt cx="2" cy="720"/>
                              </a:xfrm>
                            </wpg:grpSpPr>
                            <wps:wsp>
                              <wps:cNvPr id="575" name="Freeform 54"/>
                              <wps:cNvSpPr>
                                <a:spLocks/>
                              </wps:cNvSpPr>
                              <wps:spPr bwMode="auto">
                                <a:xfrm>
                                  <a:off x="547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AD0A1C" id="Group 53" o:spid="_x0000_s1026" style="position:absolute;margin-left:273.6pt;margin-top:36pt;width:.1pt;height:36pt;z-index:-15680512;mso-position-horizontal-relative:page;mso-position-vertical-relative:page" coordorigin="547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">
                      <v:shape id="Freeform 54" o:spid="_x0000_s1027" style="position:absolute;left:547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36992" behindDoc="1" locked="0" layoutInCell="1" allowOverlap="1" wp14:anchorId="4401B774" wp14:editId="2485C12E">
                      <wp:simplePos x="0" y="0"/>
                      <wp:positionH relativeFrom="page">
                        <wp:posOffset>3639820</wp:posOffset>
                      </wp:positionH>
                      <wp:positionV relativeFrom="page">
                        <wp:posOffset>457200</wp:posOffset>
                      </wp:positionV>
                      <wp:extent cx="1270" cy="457200"/>
                      <wp:effectExtent l="10795" t="9525" r="6985" b="9525"/>
                      <wp:wrapNone/>
                      <wp:docPr id="50"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732" y="720"/>
                                <a:chExt cx="2" cy="720"/>
                              </a:xfrm>
                            </wpg:grpSpPr>
                            <wps:wsp>
                              <wps:cNvPr id="51" name="Freeform 52"/>
                              <wps:cNvSpPr>
                                <a:spLocks/>
                              </wps:cNvSpPr>
                              <wps:spPr bwMode="auto">
                                <a:xfrm>
                                  <a:off x="573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C5FA35" id="Group 51" o:spid="_x0000_s1026" style="position:absolute;margin-left:286.6pt;margin-top:36pt;width:.1pt;height:36pt;z-index:-15679488;mso-position-horizontal-relative:page;mso-position-vertical-relative:page" coordorigin="573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">
                      <v:shape id="Freeform 52" o:spid="_x0000_s1027" style="position:absolute;left:573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38016" behindDoc="1" locked="0" layoutInCell="1" allowOverlap="1" wp14:anchorId="254C6262" wp14:editId="3A50BEDA">
                      <wp:simplePos x="0" y="0"/>
                      <wp:positionH relativeFrom="page">
                        <wp:posOffset>3805555</wp:posOffset>
                      </wp:positionH>
                      <wp:positionV relativeFrom="page">
                        <wp:posOffset>457200</wp:posOffset>
                      </wp:positionV>
                      <wp:extent cx="1270" cy="457200"/>
                      <wp:effectExtent l="5080" t="9525" r="12700" b="9525"/>
                      <wp:wrapNone/>
                      <wp:docPr id="123"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993" y="720"/>
                                <a:chExt cx="2" cy="720"/>
                              </a:xfrm>
                            </wpg:grpSpPr>
                            <wps:wsp>
                              <wps:cNvPr id="125" name="Freeform 50"/>
                              <wps:cNvSpPr>
                                <a:spLocks/>
                              </wps:cNvSpPr>
                              <wps:spPr bwMode="auto">
                                <a:xfrm>
                                  <a:off x="599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3EFD4B" id="Group 49" o:spid="_x0000_s1026" style="position:absolute;margin-left:299.65pt;margin-top:36pt;width:.1pt;height:36pt;z-index:-15678464;mso-position-horizontal-relative:page;mso-position-vertical-relative:page" coordorigin="599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">
                      <v:shape id="Freeform 50" o:spid="_x0000_s1027" style="position:absolute;left:599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39040" behindDoc="1" locked="0" layoutInCell="1" allowOverlap="1" wp14:anchorId="51AE46ED" wp14:editId="46B6936D">
                      <wp:simplePos x="0" y="0"/>
                      <wp:positionH relativeFrom="page">
                        <wp:posOffset>3971290</wp:posOffset>
                      </wp:positionH>
                      <wp:positionV relativeFrom="page">
                        <wp:posOffset>457200</wp:posOffset>
                      </wp:positionV>
                      <wp:extent cx="1270" cy="457200"/>
                      <wp:effectExtent l="8890" t="9525" r="8890" b="9525"/>
                      <wp:wrapNone/>
                      <wp:docPr id="52"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254" y="720"/>
                                <a:chExt cx="2" cy="720"/>
                              </a:xfrm>
                            </wpg:grpSpPr>
                            <wps:wsp>
                              <wps:cNvPr id="76" name="Freeform 48"/>
                              <wps:cNvSpPr>
                                <a:spLocks/>
                              </wps:cNvSpPr>
                              <wps:spPr bwMode="auto">
                                <a:xfrm>
                                  <a:off x="625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4D7D8C" id="Group 47" o:spid="_x0000_s1026" style="position:absolute;margin-left:312.7pt;margin-top:36pt;width:.1pt;height:36pt;z-index:-15677440;mso-position-horizontal-relative:page;mso-position-vertical-relative:page" coordorigin="625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">
                      <v:shape id="Freeform 48" o:spid="_x0000_s1027" style="position:absolute;left:625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40064" behindDoc="1" locked="0" layoutInCell="1" allowOverlap="1" wp14:anchorId="3038BAAB" wp14:editId="65429B74">
                      <wp:simplePos x="0" y="0"/>
                      <wp:positionH relativeFrom="page">
                        <wp:posOffset>4137025</wp:posOffset>
                      </wp:positionH>
                      <wp:positionV relativeFrom="page">
                        <wp:posOffset>457200</wp:posOffset>
                      </wp:positionV>
                      <wp:extent cx="1270" cy="457200"/>
                      <wp:effectExtent l="12700" t="9525" r="5080" b="9525"/>
                      <wp:wrapNone/>
                      <wp:docPr id="94"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515" y="720"/>
                                <a:chExt cx="2" cy="720"/>
                              </a:xfrm>
                            </wpg:grpSpPr>
                            <wps:wsp>
                              <wps:cNvPr id="98" name="Freeform 46"/>
                              <wps:cNvSpPr>
                                <a:spLocks/>
                              </wps:cNvSpPr>
                              <wps:spPr bwMode="auto">
                                <a:xfrm>
                                  <a:off x="651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31E134" id="Group 45" o:spid="_x0000_s1026" style="position:absolute;margin-left:325.75pt;margin-top:36pt;width:.1pt;height:36pt;z-index:-15676416;mso-position-horizontal-relative:page;mso-position-vertical-relative:page" coordorigin="651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">
                      <v:shape id="Freeform 46" o:spid="_x0000_s1027" style="position:absolute;left:651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41088" behindDoc="1" locked="0" layoutInCell="1" allowOverlap="1" wp14:anchorId="322BABF9" wp14:editId="4752AFB2">
                      <wp:simplePos x="0" y="0"/>
                      <wp:positionH relativeFrom="page">
                        <wp:posOffset>4302125</wp:posOffset>
                      </wp:positionH>
                      <wp:positionV relativeFrom="page">
                        <wp:posOffset>457200</wp:posOffset>
                      </wp:positionV>
                      <wp:extent cx="1270" cy="457200"/>
                      <wp:effectExtent l="6350" t="9525" r="11430" b="9525"/>
                      <wp:wrapNone/>
                      <wp:docPr id="99"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775" y="720"/>
                                <a:chExt cx="2" cy="720"/>
                              </a:xfrm>
                            </wpg:grpSpPr>
                            <wps:wsp>
                              <wps:cNvPr id="100" name="Freeform 44"/>
                              <wps:cNvSpPr>
                                <a:spLocks/>
                              </wps:cNvSpPr>
                              <wps:spPr bwMode="auto">
                                <a:xfrm>
                                  <a:off x="677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58240" id="Group 43" o:spid="_x0000_s1026" style="position:absolute;margin-left:338.75pt;margin-top:36pt;width:.1pt;height:36pt;z-index:-15675392;mso-position-horizontal-relative:page;mso-position-vertical-relative:page" coordorigin="677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">
                      <v:shape id="Freeform 44" o:spid="_x0000_s1027" style="position:absolute;left:677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42112" behindDoc="1" locked="0" layoutInCell="1" allowOverlap="1" wp14:anchorId="20E2AAA7" wp14:editId="4A2B117C">
                      <wp:simplePos x="0" y="0"/>
                      <wp:positionH relativeFrom="page">
                        <wp:posOffset>4467860</wp:posOffset>
                      </wp:positionH>
                      <wp:positionV relativeFrom="page">
                        <wp:posOffset>457200</wp:posOffset>
                      </wp:positionV>
                      <wp:extent cx="1270" cy="457200"/>
                      <wp:effectExtent l="10160" t="9525" r="7620" b="9525"/>
                      <wp:wrapNone/>
                      <wp:docPr id="12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036" y="720"/>
                                <a:chExt cx="2" cy="720"/>
                              </a:xfrm>
                            </wpg:grpSpPr>
                            <wps:wsp>
                              <wps:cNvPr id="129" name="Freeform 42"/>
                              <wps:cNvSpPr>
                                <a:spLocks/>
                              </wps:cNvSpPr>
                              <wps:spPr bwMode="auto">
                                <a:xfrm>
                                  <a:off x="703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4F9FD9" id="Group 41" o:spid="_x0000_s1026" style="position:absolute;margin-left:351.8pt;margin-top:36pt;width:.1pt;height:36pt;z-index:-15674368;mso-position-horizontal-relative:page;mso-position-vertical-relative:page" coordorigin="703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">
                      <v:shape id="Freeform 42" o:spid="_x0000_s1027" style="position:absolute;left:703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43136" behindDoc="1" locked="0" layoutInCell="1" allowOverlap="1" wp14:anchorId="11CDDE41" wp14:editId="714AA95F">
                      <wp:simplePos x="0" y="0"/>
                      <wp:positionH relativeFrom="page">
                        <wp:posOffset>4633595</wp:posOffset>
                      </wp:positionH>
                      <wp:positionV relativeFrom="page">
                        <wp:posOffset>457200</wp:posOffset>
                      </wp:positionV>
                      <wp:extent cx="1270" cy="457200"/>
                      <wp:effectExtent l="13970" t="9525" r="3810" b="9525"/>
                      <wp:wrapNone/>
                      <wp:docPr id="10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297" y="720"/>
                                <a:chExt cx="2" cy="720"/>
                              </a:xfrm>
                            </wpg:grpSpPr>
                            <wps:wsp>
                              <wps:cNvPr id="105" name="Freeform 40"/>
                              <wps:cNvSpPr>
                                <a:spLocks/>
                              </wps:cNvSpPr>
                              <wps:spPr bwMode="auto">
                                <a:xfrm>
                                  <a:off x="729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5040D2" id="Group 39" o:spid="_x0000_s1026" style="position:absolute;margin-left:364.85pt;margin-top:36pt;width:.1pt;height:36pt;z-index:-15673344;mso-position-horizontal-relative:page;mso-position-vertical-relative:page" coordorigin="729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">
                      <v:shape id="Freeform 40" o:spid="_x0000_s1027" style="position:absolute;left:729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44160" behindDoc="1" locked="0" layoutInCell="1" allowOverlap="1" wp14:anchorId="6052E15B" wp14:editId="58508DDB">
                      <wp:simplePos x="0" y="0"/>
                      <wp:positionH relativeFrom="page">
                        <wp:posOffset>4799330</wp:posOffset>
                      </wp:positionH>
                      <wp:positionV relativeFrom="page">
                        <wp:posOffset>457200</wp:posOffset>
                      </wp:positionV>
                      <wp:extent cx="1270" cy="457200"/>
                      <wp:effectExtent l="8255" t="9525" r="9525" b="9525"/>
                      <wp:wrapNone/>
                      <wp:docPr id="106"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558" y="720"/>
                                <a:chExt cx="2" cy="720"/>
                              </a:xfrm>
                            </wpg:grpSpPr>
                            <wps:wsp>
                              <wps:cNvPr id="110" name="Freeform 38"/>
                              <wps:cNvSpPr>
                                <a:spLocks/>
                              </wps:cNvSpPr>
                              <wps:spPr bwMode="auto">
                                <a:xfrm>
                                  <a:off x="755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DDF2B9" id="Group 37" o:spid="_x0000_s1026" style="position:absolute;margin-left:377.9pt;margin-top:36pt;width:.1pt;height:36pt;z-index:-15672320;mso-position-horizontal-relative:page;mso-position-vertical-relative:page" coordorigin="755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">
                      <v:shape id="Freeform 38" o:spid="_x0000_s1027" style="position:absolute;left:755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45184" behindDoc="1" locked="0" layoutInCell="1" allowOverlap="1" wp14:anchorId="11F30367" wp14:editId="255EFD93">
                      <wp:simplePos x="0" y="0"/>
                      <wp:positionH relativeFrom="page">
                        <wp:posOffset>4965065</wp:posOffset>
                      </wp:positionH>
                      <wp:positionV relativeFrom="page">
                        <wp:posOffset>457200</wp:posOffset>
                      </wp:positionV>
                      <wp:extent cx="1270" cy="457200"/>
                      <wp:effectExtent l="12065" t="9525" r="5715" b="9525"/>
                      <wp:wrapNone/>
                      <wp:docPr id="111"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819" y="720"/>
                                <a:chExt cx="2" cy="720"/>
                              </a:xfrm>
                            </wpg:grpSpPr>
                            <wps:wsp>
                              <wps:cNvPr id="112" name="Freeform 36"/>
                              <wps:cNvSpPr>
                                <a:spLocks/>
                              </wps:cNvSpPr>
                              <wps:spPr bwMode="auto">
                                <a:xfrm>
                                  <a:off x="781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54B6F" id="Group 35" o:spid="_x0000_s1026" style="position:absolute;margin-left:390.95pt;margin-top:36pt;width:.1pt;height:36pt;z-index:-15671296;mso-position-horizontal-relative:page;mso-position-vertical-relative:page" coordorigin="781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">
                      <v:shape id="Freeform 36" o:spid="_x0000_s1027" style="position:absolute;left:781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46208" behindDoc="1" locked="0" layoutInCell="1" allowOverlap="1" wp14:anchorId="611B84FB" wp14:editId="4832C346">
                      <wp:simplePos x="0" y="0"/>
                      <wp:positionH relativeFrom="page">
                        <wp:posOffset>5130165</wp:posOffset>
                      </wp:positionH>
                      <wp:positionV relativeFrom="page">
                        <wp:posOffset>457200</wp:posOffset>
                      </wp:positionV>
                      <wp:extent cx="1270" cy="1150620"/>
                      <wp:effectExtent l="5715" t="9525" r="12065" b="11430"/>
                      <wp:wrapNone/>
                      <wp:docPr id="11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150620"/>
                                <a:chOff x="8079" y="720"/>
                                <a:chExt cx="2" cy="1812"/>
                              </a:xfrm>
                            </wpg:grpSpPr>
                            <wps:wsp>
                              <wps:cNvPr id="114" name="Freeform 34"/>
                              <wps:cNvSpPr>
                                <a:spLocks/>
                              </wps:cNvSpPr>
                              <wps:spPr bwMode="auto">
                                <a:xfrm>
                                  <a:off x="8079" y="720"/>
                                  <a:ext cx="2" cy="1812"/>
                                </a:xfrm>
                                <a:custGeom>
                                  <a:avLst/>
                                  <a:gdLst>
                                    <a:gd name="T0" fmla="+- 0 720 720"/>
                                    <a:gd name="T1" fmla="*/ 720 h 1812"/>
                                    <a:gd name="T2" fmla="+- 0 2532 720"/>
                                    <a:gd name="T3" fmla="*/ 2532 h 1812"/>
                                  </a:gdLst>
                                  <a:ahLst/>
                                  <a:cxnLst>
                                    <a:cxn ang="0">
                                      <a:pos x="0" y="T1"/>
                                    </a:cxn>
                                    <a:cxn ang="0">
                                      <a:pos x="0" y="T3"/>
                                    </a:cxn>
                                  </a:cxnLst>
                                  <a:rect l="0" t="0" r="r" b="b"/>
                                  <a:pathLst>
                                    <a:path h="1812">
                                      <a:moveTo>
                                        <a:pt x="0" y="0"/>
                                      </a:moveTo>
                                      <a:lnTo>
                                        <a:pt x="0" y="1812"/>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C03D4" id="Group 33" o:spid="_x0000_s1026" style="position:absolute;margin-left:403.95pt;margin-top:36pt;width:.1pt;height:90.6pt;z-index:-15670272;mso-position-horizontal-relative:page;mso-position-vertical-relative:page" coordorigin="8079,720" coordsize="2,1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">
                      <v:shape id="Freeform 34" o:spid="_x0000_s1027" style="position:absolute;left:8079;top:720;width:2;height:1812;visibility:visible;mso-wrap-style:square;v-text-anchor:top" coordsize="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" path="m,l,1812e" filled="f" strokecolor="#ed1a37" strokeweight=".5pt">
                        <v:path arrowok="t" o:connecttype="custom" o:connectlocs="0,720;0,2532" o:connectangles="0,0"/>
                      </v:shape>
                      <w10:wrap anchorx="page" anchory="page"/>
                    </v:group>
                  </w:pict>
                </mc:Fallback>
              </mc:AlternateContent>
            </w:r>
            <w:r>
              <w:rPr>
                <w:noProof/>
              </w:rPr>
              <mc:AlternateContent>
                <mc:Choice Requires="wpg">
                  <w:drawing>
                    <wp:anchor distT="0" distB="0" distL="114300" distR="114300" simplePos="0" relativeHeight="487647232" behindDoc="1" locked="0" layoutInCell="1" allowOverlap="1" wp14:anchorId="06DC02AE" wp14:editId="5E7A2A39">
                      <wp:simplePos x="0" y="0"/>
                      <wp:positionH relativeFrom="page">
                        <wp:posOffset>5295900</wp:posOffset>
                      </wp:positionH>
                      <wp:positionV relativeFrom="page">
                        <wp:posOffset>457200</wp:posOffset>
                      </wp:positionV>
                      <wp:extent cx="1270" cy="457200"/>
                      <wp:effectExtent l="9525" t="9525" r="8255" b="9525"/>
                      <wp:wrapNone/>
                      <wp:docPr id="11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340" y="720"/>
                                <a:chExt cx="2" cy="720"/>
                              </a:xfrm>
                            </wpg:grpSpPr>
                            <wps:wsp>
                              <wps:cNvPr id="116" name="Freeform 32"/>
                              <wps:cNvSpPr>
                                <a:spLocks/>
                              </wps:cNvSpPr>
                              <wps:spPr bwMode="auto">
                                <a:xfrm>
                                  <a:off x="834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E03DAE" id="Group 31" o:spid="_x0000_s1026" style="position:absolute;margin-left:417pt;margin-top:36pt;width:.1pt;height:36pt;z-index:-15669248;mso-position-horizontal-relative:page;mso-position-vertical-relative:page" coordorigin="834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">
                      <v:shape id="Freeform 32" o:spid="_x0000_s1027" style="position:absolute;left:834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48256" behindDoc="1" locked="0" layoutInCell="1" allowOverlap="1" wp14:anchorId="0931A218" wp14:editId="0FB2A5BA">
                      <wp:simplePos x="0" y="0"/>
                      <wp:positionH relativeFrom="page">
                        <wp:posOffset>5461635</wp:posOffset>
                      </wp:positionH>
                      <wp:positionV relativeFrom="page">
                        <wp:posOffset>457200</wp:posOffset>
                      </wp:positionV>
                      <wp:extent cx="1270" cy="457200"/>
                      <wp:effectExtent l="13335" t="9525" r="4445" b="9525"/>
                      <wp:wrapNone/>
                      <wp:docPr id="117"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601" y="720"/>
                                <a:chExt cx="2" cy="720"/>
                              </a:xfrm>
                            </wpg:grpSpPr>
                            <wps:wsp>
                              <wps:cNvPr id="118" name="Freeform 30"/>
                              <wps:cNvSpPr>
                                <a:spLocks/>
                              </wps:cNvSpPr>
                              <wps:spPr bwMode="auto">
                                <a:xfrm>
                                  <a:off x="860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2F8E57" id="Group 29" o:spid="_x0000_s1026" style="position:absolute;margin-left:430.05pt;margin-top:36pt;width:.1pt;height:36pt;z-index:-15668224;mso-position-horizontal-relative:page;mso-position-vertical-relative:page" coordorigin="860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">
                      <v:shape id="Freeform 30" o:spid="_x0000_s1027" style="position:absolute;left:860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49280" behindDoc="1" locked="0" layoutInCell="1" allowOverlap="1" wp14:anchorId="1669D75F" wp14:editId="538C7BF4">
                      <wp:simplePos x="0" y="0"/>
                      <wp:positionH relativeFrom="page">
                        <wp:posOffset>5627370</wp:posOffset>
                      </wp:positionH>
                      <wp:positionV relativeFrom="page">
                        <wp:posOffset>457200</wp:posOffset>
                      </wp:positionV>
                      <wp:extent cx="1270" cy="457200"/>
                      <wp:effectExtent l="7620" t="9525" r="10160" b="9525"/>
                      <wp:wrapNone/>
                      <wp:docPr id="120"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862" y="720"/>
                                <a:chExt cx="2" cy="720"/>
                              </a:xfrm>
                            </wpg:grpSpPr>
                            <wps:wsp>
                              <wps:cNvPr id="121" name="Freeform 28"/>
                              <wps:cNvSpPr>
                                <a:spLocks/>
                              </wps:cNvSpPr>
                              <wps:spPr bwMode="auto">
                                <a:xfrm>
                                  <a:off x="886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0A6601" id="Group 27" o:spid="_x0000_s1026" style="position:absolute;margin-left:443.1pt;margin-top:36pt;width:.1pt;height:36pt;z-index:-15667200;mso-position-horizontal-relative:page;mso-position-vertical-relative:page" coordorigin="886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">
                      <v:shape id="Freeform 28" o:spid="_x0000_s1027" style="position:absolute;left:886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50304" behindDoc="1" locked="0" layoutInCell="1" allowOverlap="1" wp14:anchorId="1CD6B4B8" wp14:editId="4F7C1FFF">
                      <wp:simplePos x="0" y="0"/>
                      <wp:positionH relativeFrom="page">
                        <wp:posOffset>5793105</wp:posOffset>
                      </wp:positionH>
                      <wp:positionV relativeFrom="page">
                        <wp:posOffset>457200</wp:posOffset>
                      </wp:positionV>
                      <wp:extent cx="1270" cy="457200"/>
                      <wp:effectExtent l="11430" t="9525" r="6350" b="9525"/>
                      <wp:wrapNone/>
                      <wp:docPr id="12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123" y="720"/>
                                <a:chExt cx="2" cy="720"/>
                              </a:xfrm>
                            </wpg:grpSpPr>
                            <wps:wsp>
                              <wps:cNvPr id="124" name="Freeform 26"/>
                              <wps:cNvSpPr>
                                <a:spLocks/>
                              </wps:cNvSpPr>
                              <wps:spPr bwMode="auto">
                                <a:xfrm>
                                  <a:off x="912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6D27B" id="Group 25" o:spid="_x0000_s1026" style="position:absolute;margin-left:456.15pt;margin-top:36pt;width:.1pt;height:36pt;z-index:-15666176;mso-position-horizontal-relative:page;mso-position-vertical-relative:page" coordorigin="912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">
                      <v:shape id="Freeform 26" o:spid="_x0000_s1027" style="position:absolute;left:912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51328" behindDoc="1" locked="0" layoutInCell="1" allowOverlap="1" wp14:anchorId="66DADA5B" wp14:editId="67E46A1A">
                      <wp:simplePos x="0" y="0"/>
                      <wp:positionH relativeFrom="page">
                        <wp:posOffset>5958205</wp:posOffset>
                      </wp:positionH>
                      <wp:positionV relativeFrom="page">
                        <wp:posOffset>457200</wp:posOffset>
                      </wp:positionV>
                      <wp:extent cx="1270" cy="457200"/>
                      <wp:effectExtent l="5080" t="9525" r="12700" b="9525"/>
                      <wp:wrapNone/>
                      <wp:docPr id="13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383" y="720"/>
                                <a:chExt cx="2" cy="720"/>
                              </a:xfrm>
                            </wpg:grpSpPr>
                            <wps:wsp>
                              <wps:cNvPr id="135" name="Freeform 24"/>
                              <wps:cNvSpPr>
                                <a:spLocks/>
                              </wps:cNvSpPr>
                              <wps:spPr bwMode="auto">
                                <a:xfrm>
                                  <a:off x="938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367FC" id="Group 23" o:spid="_x0000_s1026" style="position:absolute;margin-left:469.15pt;margin-top:36pt;width:.1pt;height:36pt;z-index:-15665152;mso-position-horizontal-relative:page;mso-position-vertical-relative:page" coordorigin="938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">
                      <v:shape id="Freeform 24" o:spid="_x0000_s1027" style="position:absolute;left:938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52352" behindDoc="1" locked="0" layoutInCell="1" allowOverlap="1" wp14:anchorId="5F5EE3CF" wp14:editId="40C759F0">
                      <wp:simplePos x="0" y="0"/>
                      <wp:positionH relativeFrom="page">
                        <wp:posOffset>6123940</wp:posOffset>
                      </wp:positionH>
                      <wp:positionV relativeFrom="page">
                        <wp:posOffset>457200</wp:posOffset>
                      </wp:positionV>
                      <wp:extent cx="1270" cy="457200"/>
                      <wp:effectExtent l="8890" t="9525" r="8890" b="9525"/>
                      <wp:wrapNone/>
                      <wp:docPr id="1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644" y="720"/>
                                <a:chExt cx="2" cy="720"/>
                              </a:xfrm>
                            </wpg:grpSpPr>
                            <wps:wsp>
                              <wps:cNvPr id="139" name="Freeform 22"/>
                              <wps:cNvSpPr>
                                <a:spLocks/>
                              </wps:cNvSpPr>
                              <wps:spPr bwMode="auto">
                                <a:xfrm>
                                  <a:off x="964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A3AE62" id="Group 21" o:spid="_x0000_s1026" style="position:absolute;margin-left:482.2pt;margin-top:36pt;width:.1pt;height:36pt;z-index:-15664128;mso-position-horizontal-relative:page;mso-position-vertical-relative:page" coordorigin="964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">
                      <v:shape id="Freeform 22" o:spid="_x0000_s1027" style="position:absolute;left:964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ZBwwAAANwAAAAPAAAAZHJzL2Rvd25yZXYueG1sRE/bagIx&#10;EH0v+A9hhL4UzVbB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Z2K2Q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53376" behindDoc="1" locked="0" layoutInCell="1" allowOverlap="1" wp14:anchorId="4A7180D2" wp14:editId="3AD214A5">
                      <wp:simplePos x="0" y="0"/>
                      <wp:positionH relativeFrom="page">
                        <wp:posOffset>6289675</wp:posOffset>
                      </wp:positionH>
                      <wp:positionV relativeFrom="page">
                        <wp:posOffset>457200</wp:posOffset>
                      </wp:positionV>
                      <wp:extent cx="1270" cy="457200"/>
                      <wp:effectExtent l="12700" t="9525" r="5080" b="9525"/>
                      <wp:wrapNone/>
                      <wp:docPr id="14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905" y="720"/>
                                <a:chExt cx="2" cy="720"/>
                              </a:xfrm>
                            </wpg:grpSpPr>
                            <wps:wsp>
                              <wps:cNvPr id="145" name="Freeform 20"/>
                              <wps:cNvSpPr>
                                <a:spLocks/>
                              </wps:cNvSpPr>
                              <wps:spPr bwMode="auto">
                                <a:xfrm>
                                  <a:off x="990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D0824A" id="Group 19" o:spid="_x0000_s1026" style="position:absolute;margin-left:495.25pt;margin-top:36pt;width:.1pt;height:36pt;z-index:-15663104;mso-position-horizontal-relative:page;mso-position-vertical-relative:page" coordorigin="990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">
                      <v:shape id="Freeform 20" o:spid="_x0000_s1027" style="position:absolute;left:990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54400" behindDoc="1" locked="0" layoutInCell="1" allowOverlap="1" wp14:anchorId="4CB5D081" wp14:editId="286ECA38">
                      <wp:simplePos x="0" y="0"/>
                      <wp:positionH relativeFrom="page">
                        <wp:posOffset>6455410</wp:posOffset>
                      </wp:positionH>
                      <wp:positionV relativeFrom="page">
                        <wp:posOffset>457200</wp:posOffset>
                      </wp:positionV>
                      <wp:extent cx="1270" cy="457200"/>
                      <wp:effectExtent l="6985" t="9525" r="10795" b="9525"/>
                      <wp:wrapNone/>
                      <wp:docPr id="14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166" y="720"/>
                                <a:chExt cx="2" cy="720"/>
                              </a:xfrm>
                            </wpg:grpSpPr>
                            <wps:wsp>
                              <wps:cNvPr id="149" name="Freeform 18"/>
                              <wps:cNvSpPr>
                                <a:spLocks/>
                              </wps:cNvSpPr>
                              <wps:spPr bwMode="auto">
                                <a:xfrm>
                                  <a:off x="1016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DAF8F3" id="Group 17" o:spid="_x0000_s1026" style="position:absolute;margin-left:508.3pt;margin-top:36pt;width:.1pt;height:36pt;z-index:-15662080;mso-position-horizontal-relative:page;mso-position-vertical-relative:page" coordorigin="1016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">
                      <v:shape id="Freeform 18" o:spid="_x0000_s1027" style="position:absolute;left:1016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8wwAAANwAAAAPAAAAZHJzL2Rvd25yZXYueG1sRE/bagIx&#10;EH0v+A9hhL4UzVbE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P2TFP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55424" behindDoc="1" locked="0" layoutInCell="1" allowOverlap="1" wp14:anchorId="640239C8" wp14:editId="3D509CBD">
                      <wp:simplePos x="0" y="0"/>
                      <wp:positionH relativeFrom="page">
                        <wp:posOffset>6620510</wp:posOffset>
                      </wp:positionH>
                      <wp:positionV relativeFrom="page">
                        <wp:posOffset>457200</wp:posOffset>
                      </wp:positionV>
                      <wp:extent cx="1270" cy="457200"/>
                      <wp:effectExtent l="10160" t="9525" r="7620" b="9525"/>
                      <wp:wrapNone/>
                      <wp:docPr id="151"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426" y="720"/>
                                <a:chExt cx="2" cy="720"/>
                              </a:xfrm>
                            </wpg:grpSpPr>
                            <wps:wsp>
                              <wps:cNvPr id="153" name="Freeform 16"/>
                              <wps:cNvSpPr>
                                <a:spLocks/>
                              </wps:cNvSpPr>
                              <wps:spPr bwMode="auto">
                                <a:xfrm>
                                  <a:off x="1042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F91297" id="Group 15" o:spid="_x0000_s1026" style="position:absolute;margin-left:521.3pt;margin-top:36pt;width:.1pt;height:36pt;z-index:-15661056;mso-position-horizontal-relative:page;mso-position-vertical-relative:page" coordorigin="1042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">
                      <v:shape id="Freeform 16" o:spid="_x0000_s1027" style="position:absolute;left:1042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56448" behindDoc="1" locked="0" layoutInCell="1" allowOverlap="1" wp14:anchorId="0973B95C" wp14:editId="5899C2B2">
                      <wp:simplePos x="0" y="0"/>
                      <wp:positionH relativeFrom="page">
                        <wp:posOffset>6786245</wp:posOffset>
                      </wp:positionH>
                      <wp:positionV relativeFrom="page">
                        <wp:posOffset>457200</wp:posOffset>
                      </wp:positionV>
                      <wp:extent cx="1270" cy="457200"/>
                      <wp:effectExtent l="13970" t="9525" r="3810" b="9525"/>
                      <wp:wrapNone/>
                      <wp:docPr id="15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687" y="720"/>
                                <a:chExt cx="2" cy="720"/>
                              </a:xfrm>
                            </wpg:grpSpPr>
                            <wps:wsp>
                              <wps:cNvPr id="159" name="Freeform 14"/>
                              <wps:cNvSpPr>
                                <a:spLocks/>
                              </wps:cNvSpPr>
                              <wps:spPr bwMode="auto">
                                <a:xfrm>
                                  <a:off x="1068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98A2AC" id="Group 13" o:spid="_x0000_s1026" style="position:absolute;margin-left:534.35pt;margin-top:36pt;width:.1pt;height:36pt;z-index:-15660032;mso-position-horizontal-relative:page;mso-position-vertical-relative:page" coordorigin="1068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">
                      <v:shape id="Freeform 14" o:spid="_x0000_s1027" style="position:absolute;left:1068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VPhwwAAANwAAAAPAAAAZHJzL2Rvd25yZXYueG1sRE/bagIx&#10;EH0v+A9hhL4UzVbQ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ur1T4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57472" behindDoc="1" locked="0" layoutInCell="1" allowOverlap="1" wp14:anchorId="440C5D36" wp14:editId="1DCEFDCF">
                      <wp:simplePos x="0" y="0"/>
                      <wp:positionH relativeFrom="page">
                        <wp:posOffset>6951980</wp:posOffset>
                      </wp:positionH>
                      <wp:positionV relativeFrom="page">
                        <wp:posOffset>457200</wp:posOffset>
                      </wp:positionV>
                      <wp:extent cx="1270" cy="457200"/>
                      <wp:effectExtent l="8255" t="9525" r="9525" b="9525"/>
                      <wp:wrapNone/>
                      <wp:docPr id="16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948" y="720"/>
                                <a:chExt cx="2" cy="720"/>
                              </a:xfrm>
                            </wpg:grpSpPr>
                            <wps:wsp>
                              <wps:cNvPr id="163" name="Freeform 12"/>
                              <wps:cNvSpPr>
                                <a:spLocks/>
                              </wps:cNvSpPr>
                              <wps:spPr bwMode="auto">
                                <a:xfrm>
                                  <a:off x="1094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E8E5B1" id="Group 11" o:spid="_x0000_s1026" style="position:absolute;margin-left:547.4pt;margin-top:36pt;width:.1pt;height:36pt;z-index:-15659008;mso-position-horizontal-relative:page;mso-position-vertical-relative:page" coordorigin="1094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">
                      <v:shape id="Freeform 12" o:spid="_x0000_s1027" style="position:absolute;left:1094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58496" behindDoc="1" locked="0" layoutInCell="1" allowOverlap="1" wp14:anchorId="7DA77A24" wp14:editId="28EBAB31">
                      <wp:simplePos x="0" y="0"/>
                      <wp:positionH relativeFrom="page">
                        <wp:posOffset>7117715</wp:posOffset>
                      </wp:positionH>
                      <wp:positionV relativeFrom="page">
                        <wp:posOffset>457200</wp:posOffset>
                      </wp:positionV>
                      <wp:extent cx="1270" cy="457200"/>
                      <wp:effectExtent l="12065" t="9525" r="5715" b="9525"/>
                      <wp:wrapNone/>
                      <wp:docPr id="16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209" y="720"/>
                                <a:chExt cx="2" cy="720"/>
                              </a:xfrm>
                            </wpg:grpSpPr>
                            <wps:wsp>
                              <wps:cNvPr id="167" name="Freeform 10"/>
                              <wps:cNvSpPr>
                                <a:spLocks/>
                              </wps:cNvSpPr>
                              <wps:spPr bwMode="auto">
                                <a:xfrm>
                                  <a:off x="1120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89AF05" id="Group 9" o:spid="_x0000_s1026" style="position:absolute;margin-left:560.45pt;margin-top:36pt;width:.1pt;height:36pt;z-index:-15657984;mso-position-horizontal-relative:page;mso-position-vertical-relative:page" coordorigin="1120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">
                      <v:shape id="Freeform 10" o:spid="_x0000_s1027" style="position:absolute;left:1120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59520" behindDoc="1" locked="0" layoutInCell="1" allowOverlap="1" wp14:anchorId="7CF9720F" wp14:editId="74134B18">
                      <wp:simplePos x="0" y="0"/>
                      <wp:positionH relativeFrom="page">
                        <wp:posOffset>7283450</wp:posOffset>
                      </wp:positionH>
                      <wp:positionV relativeFrom="page">
                        <wp:posOffset>457200</wp:posOffset>
                      </wp:positionV>
                      <wp:extent cx="1270" cy="457200"/>
                      <wp:effectExtent l="6350" t="9525" r="11430" b="9525"/>
                      <wp:wrapNone/>
                      <wp:docPr id="16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470" y="720"/>
                                <a:chExt cx="2" cy="720"/>
                              </a:xfrm>
                            </wpg:grpSpPr>
                            <wps:wsp>
                              <wps:cNvPr id="171" name="Freeform 8"/>
                              <wps:cNvSpPr>
                                <a:spLocks/>
                              </wps:cNvSpPr>
                              <wps:spPr bwMode="auto">
                                <a:xfrm>
                                  <a:off x="1147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90DD9A" id="Group 7" o:spid="_x0000_s1026" style="position:absolute;margin-left:573.5pt;margin-top:36pt;width:.1pt;height:36pt;z-index:-15656960;mso-position-horizontal-relative:page;mso-position-vertical-relative:page" coordorigin="1147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">
                      <v:shape id="Freeform 8" o:spid="_x0000_s1027" style="position:absolute;left:1147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60544" behindDoc="1" locked="0" layoutInCell="1" allowOverlap="1" wp14:anchorId="087EAF52" wp14:editId="2334BED2">
                      <wp:simplePos x="0" y="0"/>
                      <wp:positionH relativeFrom="page">
                        <wp:posOffset>7448550</wp:posOffset>
                      </wp:positionH>
                      <wp:positionV relativeFrom="page">
                        <wp:posOffset>457200</wp:posOffset>
                      </wp:positionV>
                      <wp:extent cx="1270" cy="457200"/>
                      <wp:effectExtent l="9525" t="9525" r="8255" b="9525"/>
                      <wp:wrapNone/>
                      <wp:docPr id="17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730" y="720"/>
                                <a:chExt cx="2" cy="720"/>
                              </a:xfrm>
                            </wpg:grpSpPr>
                            <wps:wsp>
                              <wps:cNvPr id="175" name="Freeform 6"/>
                              <wps:cNvSpPr>
                                <a:spLocks/>
                              </wps:cNvSpPr>
                              <wps:spPr bwMode="auto">
                                <a:xfrm>
                                  <a:off x="1173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D2B64D" id="Group 5" o:spid="_x0000_s1026" style="position:absolute;margin-left:586.5pt;margin-top:36pt;width:.1pt;height:36pt;z-index:-15655936;mso-position-horizontal-relative:page;mso-position-vertical-relative:page" coordorigin="1173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">
                      <v:shape id="Freeform 6" o:spid="_x0000_s1027" style="position:absolute;left:1173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487661568" behindDoc="1" locked="0" layoutInCell="1" allowOverlap="1" wp14:anchorId="6BED77AD" wp14:editId="398955BB">
                      <wp:simplePos x="0" y="0"/>
                      <wp:positionH relativeFrom="page">
                        <wp:posOffset>7614285</wp:posOffset>
                      </wp:positionH>
                      <wp:positionV relativeFrom="page">
                        <wp:posOffset>457200</wp:posOffset>
                      </wp:positionV>
                      <wp:extent cx="1270" cy="457200"/>
                      <wp:effectExtent l="13335" t="9525" r="4445" b="9525"/>
                      <wp:wrapNone/>
                      <wp:docPr id="17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991" y="720"/>
                                <a:chExt cx="2" cy="720"/>
                              </a:xfrm>
                            </wpg:grpSpPr>
                            <wps:wsp>
                              <wps:cNvPr id="179" name="Freeform 4"/>
                              <wps:cNvSpPr>
                                <a:spLocks/>
                              </wps:cNvSpPr>
                              <wps:spPr bwMode="auto">
                                <a:xfrm>
                                  <a:off x="1199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0FE0F" id="Group 3" o:spid="_x0000_s1026" style="position:absolute;margin-left:599.55pt;margin-top:36pt;width:.1pt;height:36pt;z-index:-15654912;mso-position-horizontal-relative:page;mso-position-vertical-relative:page" coordorigin="1199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">
                      <v:shape id="Freeform 4" o:spid="_x0000_s1027" style="position:absolute;left:1199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ins>
          <w:ins w:id="7" w:author="Sreekanth Settur" w:date="2021-11-09T16:08:00Z">
            <w:r>
              <w:t xml:space="preserve">                                                                                                                                                    </w:t>
            </w:r>
            <w:r>
              <w:rPr>
                <w:rFonts w:ascii="Keysight Sans Light" w:eastAsia="Keysight Sans Light" w:hAnsi="Keysight Sans Light" w:cs="Keysight Sans Light"/>
                <w:sz w:val="36"/>
                <w:szCs w:val="36"/>
              </w:rPr>
              <w:t xml:space="preserve">Quick Reference </w:t>
            </w:r>
          </w:ins>
        </w:p>
        <w:p w14:paraId="6E165D58" w14:textId="6DD659E4" w:rsidR="0003534A" w:rsidRDefault="0003534A" w:rsidP="0003534A">
          <w:pPr>
            <w:spacing w:line="420" w:lineRule="exact"/>
            <w:ind w:right="80"/>
            <w:jc w:val="right"/>
            <w:rPr>
              <w:ins w:id="8" w:author="Sreekanth Settur" w:date="2021-11-09T16:08:00Z"/>
              <w:rFonts w:ascii="Keysight Sans Light" w:eastAsia="Keysight Sans Light" w:hAnsi="Keysight Sans Light" w:cs="Keysight Sans Light"/>
              <w:sz w:val="36"/>
              <w:szCs w:val="36"/>
            </w:rPr>
          </w:pPr>
          <w:ins w:id="9" w:author="Sreekanth Settur" w:date="2021-11-09T16:08:00Z">
            <w:r>
              <w:rPr>
                <w:rFonts w:ascii="Keysight Sans Light" w:eastAsia="Keysight Sans Light" w:hAnsi="Keysight Sans Light" w:cs="Keysight Sans Light"/>
                <w:sz w:val="36"/>
                <w:szCs w:val="36"/>
              </w:rPr>
              <w:t xml:space="preserve">                                                                                              Guide</w:t>
            </w:r>
          </w:ins>
        </w:p>
        <w:p w14:paraId="630C203C" w14:textId="6B07F5B9" w:rsidR="0003534A" w:rsidRDefault="0003534A">
          <w:pPr>
            <w:spacing w:line="420" w:lineRule="exact"/>
            <w:ind w:right="80"/>
            <w:rPr>
              <w:ins w:id="10" w:author="Sreekanth Settur" w:date="2021-11-09T16:08:00Z"/>
              <w:rFonts w:ascii="Keysight Sans Light" w:eastAsia="Keysight Sans Light" w:hAnsi="Keysight Sans Light" w:cs="Keysight Sans Light"/>
              <w:sz w:val="36"/>
              <w:szCs w:val="36"/>
            </w:rPr>
            <w:pPrChange w:id="11" w:author="Sreekanth Settur" w:date="2021-11-09T16:08:00Z">
              <w:pPr>
                <w:spacing w:line="420" w:lineRule="exact"/>
                <w:ind w:right="80"/>
                <w:jc w:val="right"/>
              </w:pPr>
            </w:pPrChange>
          </w:pPr>
        </w:p>
        <w:p w14:paraId="760F60CA" w14:textId="7B821019" w:rsidR="0003534A" w:rsidRDefault="0003534A" w:rsidP="0003534A">
          <w:pPr>
            <w:spacing w:before="4" w:line="100" w:lineRule="exact"/>
            <w:rPr>
              <w:ins w:id="12" w:author="Sreekanth Settur" w:date="2021-11-09T16:04:00Z"/>
              <w:sz w:val="10"/>
              <w:szCs w:val="10"/>
            </w:rPr>
          </w:pPr>
        </w:p>
        <w:p w14:paraId="47010DAF" w14:textId="2D12BF38" w:rsidR="0003534A" w:rsidRDefault="0003534A" w:rsidP="0003534A">
          <w:pPr>
            <w:spacing w:line="200" w:lineRule="exact"/>
            <w:rPr>
              <w:ins w:id="13" w:author="Sreekanth Settur" w:date="2021-11-09T16:04:00Z"/>
              <w:sz w:val="20"/>
              <w:szCs w:val="20"/>
            </w:rPr>
          </w:pPr>
        </w:p>
        <w:p w14:paraId="0E76C66C" w14:textId="77777777" w:rsidR="0003534A" w:rsidRDefault="0003534A" w:rsidP="0003534A">
          <w:pPr>
            <w:spacing w:line="200" w:lineRule="exact"/>
            <w:rPr>
              <w:ins w:id="14" w:author="Sreekanth Settur" w:date="2021-11-09T16:04:00Z"/>
              <w:sz w:val="20"/>
              <w:szCs w:val="20"/>
            </w:rPr>
          </w:pPr>
        </w:p>
        <w:p w14:paraId="7DA6DA86" w14:textId="77777777" w:rsidR="0003534A" w:rsidRDefault="0003534A" w:rsidP="0003534A">
          <w:pPr>
            <w:spacing w:line="200" w:lineRule="exact"/>
            <w:rPr>
              <w:ins w:id="15" w:author="Sreekanth Settur" w:date="2021-11-09T16:04:00Z"/>
              <w:sz w:val="20"/>
              <w:szCs w:val="20"/>
            </w:rPr>
          </w:pPr>
        </w:p>
        <w:p w14:paraId="051A36DA" w14:textId="77777777" w:rsidR="0003534A" w:rsidRDefault="0003534A" w:rsidP="0003534A">
          <w:pPr>
            <w:spacing w:line="420" w:lineRule="exact"/>
            <w:ind w:right="80"/>
            <w:jc w:val="right"/>
            <w:rPr>
              <w:ins w:id="16" w:author="Sreekanth Settur" w:date="2021-11-09T16:04:00Z"/>
              <w:rFonts w:ascii="Keysight Sans Light" w:eastAsia="Keysight Sans Light" w:hAnsi="Keysight Sans Light" w:cs="Keysight Sans Light"/>
              <w:color w:val="231F20"/>
              <w:spacing w:val="-5"/>
              <w:position w:val="-1"/>
              <w:sz w:val="36"/>
              <w:szCs w:val="36"/>
            </w:rPr>
          </w:pPr>
        </w:p>
        <w:p w14:paraId="5B8F6996" w14:textId="77777777" w:rsidR="0003534A" w:rsidRDefault="0003534A" w:rsidP="0003534A">
          <w:pPr>
            <w:spacing w:before="10" w:line="100" w:lineRule="exact"/>
            <w:rPr>
              <w:ins w:id="17" w:author="Sreekanth Settur" w:date="2021-11-09T16:04:00Z"/>
              <w:sz w:val="10"/>
              <w:szCs w:val="10"/>
            </w:rPr>
          </w:pPr>
        </w:p>
        <w:p w14:paraId="27D28C84" w14:textId="77777777" w:rsidR="0003534A" w:rsidRDefault="0003534A" w:rsidP="0003534A">
          <w:pPr>
            <w:spacing w:line="200" w:lineRule="exact"/>
            <w:rPr>
              <w:ins w:id="18" w:author="Sreekanth Settur" w:date="2021-11-09T16:04:00Z"/>
              <w:sz w:val="20"/>
              <w:szCs w:val="20"/>
            </w:rPr>
          </w:pPr>
        </w:p>
        <w:p w14:paraId="53656271" w14:textId="77777777" w:rsidR="0003534A" w:rsidRDefault="0003534A" w:rsidP="0003534A">
          <w:pPr>
            <w:spacing w:line="200" w:lineRule="exact"/>
            <w:rPr>
              <w:ins w:id="19" w:author="Sreekanth Settur" w:date="2021-11-09T16:04:00Z"/>
              <w:sz w:val="20"/>
              <w:szCs w:val="20"/>
            </w:rPr>
          </w:pPr>
        </w:p>
        <w:p w14:paraId="737E759E" w14:textId="77777777" w:rsidR="0003534A" w:rsidRDefault="0003534A" w:rsidP="0003534A">
          <w:pPr>
            <w:spacing w:line="200" w:lineRule="exact"/>
            <w:rPr>
              <w:ins w:id="20" w:author="Sreekanth Settur" w:date="2021-11-09T16:04:00Z"/>
              <w:sz w:val="20"/>
              <w:szCs w:val="20"/>
            </w:rPr>
          </w:pPr>
        </w:p>
        <w:p w14:paraId="5573362B" w14:textId="77777777" w:rsidR="0003534A" w:rsidRDefault="0003534A" w:rsidP="0003534A">
          <w:pPr>
            <w:spacing w:line="200" w:lineRule="exact"/>
            <w:rPr>
              <w:ins w:id="21" w:author="Sreekanth Settur" w:date="2021-11-09T16:04:00Z"/>
              <w:sz w:val="20"/>
              <w:szCs w:val="20"/>
            </w:rPr>
          </w:pPr>
        </w:p>
        <w:p w14:paraId="68D248B1" w14:textId="6F678681" w:rsidR="0003534A" w:rsidRDefault="0003534A">
          <w:pPr>
            <w:spacing w:line="780" w:lineRule="exact"/>
            <w:ind w:right="-20"/>
            <w:rPr>
              <w:ins w:id="22" w:author="Sreekanth Settur" w:date="2021-11-09T16:04:00Z"/>
              <w:rFonts w:ascii="Keysight Sans Light" w:eastAsia="Keysight Sans Light" w:hAnsi="Keysight Sans Light" w:cs="Keysight Sans Light"/>
              <w:color w:val="ED1A37"/>
              <w:spacing w:val="3"/>
              <w:position w:val="2"/>
              <w:sz w:val="72"/>
              <w:szCs w:val="72"/>
            </w:rPr>
            <w:pPrChange w:id="23" w:author="Sreekanth Settur" w:date="2021-11-09T16:05:00Z">
              <w:pPr>
                <w:spacing w:line="780" w:lineRule="exact"/>
                <w:ind w:left="1134" w:right="-20"/>
              </w:pPr>
            </w:pPrChange>
          </w:pPr>
          <w:ins w:id="24" w:author="Sreekanth Settur" w:date="2021-11-09T16:06:00Z">
            <w:r>
              <w:rPr>
                <w:sz w:val="20"/>
                <w:szCs w:val="20"/>
              </w:rPr>
              <w:t xml:space="preserve">                                   </w:t>
            </w:r>
          </w:ins>
          <w:ins w:id="25" w:author="Sreekanth Settur" w:date="2021-11-09T16:04:00Z">
            <w:r>
              <w:rPr>
                <w:rFonts w:ascii="Keysight Sans Light" w:eastAsia="Keysight Sans Light" w:hAnsi="Keysight Sans Light" w:cs="Keysight Sans Light"/>
                <w:color w:val="ED1A37"/>
                <w:spacing w:val="3"/>
                <w:position w:val="2"/>
                <w:sz w:val="72"/>
                <w:szCs w:val="72"/>
              </w:rPr>
              <w:t>IxNetwork</w:t>
            </w:r>
          </w:ins>
          <w:ins w:id="26" w:author="Sreekanth Settur" w:date="2021-11-09T16:07:00Z">
            <w:r>
              <w:rPr>
                <w:rFonts w:ascii="Keysight Sans Light" w:eastAsia="Keysight Sans Light" w:hAnsi="Keysight Sans Light" w:cs="Keysight Sans Light"/>
                <w:color w:val="ED1A37"/>
                <w:spacing w:val="3"/>
                <w:position w:val="2"/>
                <w:sz w:val="72"/>
                <w:szCs w:val="72"/>
              </w:rPr>
              <w:t xml:space="preserve"> </w:t>
            </w:r>
            <w:proofErr w:type="spellStart"/>
            <w:r>
              <w:rPr>
                <w:rFonts w:ascii="Keysight Sans Light" w:eastAsia="Keysight Sans Light" w:hAnsi="Keysight Sans Light" w:cs="Keysight Sans Light"/>
                <w:color w:val="ED1A37"/>
                <w:spacing w:val="3"/>
                <w:position w:val="2"/>
                <w:sz w:val="72"/>
                <w:szCs w:val="72"/>
              </w:rPr>
              <w:t>WebUI</w:t>
            </w:r>
          </w:ins>
          <w:proofErr w:type="spellEnd"/>
        </w:p>
        <w:p w14:paraId="172184E3" w14:textId="77777777" w:rsidR="0003534A" w:rsidRDefault="0003534A" w:rsidP="0003534A">
          <w:pPr>
            <w:spacing w:line="200" w:lineRule="exact"/>
            <w:rPr>
              <w:ins w:id="27" w:author="Sreekanth Settur" w:date="2021-11-09T16:04:00Z"/>
              <w:sz w:val="20"/>
              <w:szCs w:val="20"/>
            </w:rPr>
          </w:pPr>
        </w:p>
        <w:p w14:paraId="7BF3BF45" w14:textId="77777777" w:rsidR="0003534A" w:rsidRDefault="0003534A" w:rsidP="0003534A">
          <w:pPr>
            <w:spacing w:line="200" w:lineRule="exact"/>
            <w:rPr>
              <w:ins w:id="28" w:author="Sreekanth Settur" w:date="2021-11-09T16:04:00Z"/>
              <w:sz w:val="20"/>
              <w:szCs w:val="20"/>
            </w:rPr>
          </w:pPr>
        </w:p>
        <w:p w14:paraId="50FDACDB" w14:textId="77777777" w:rsidR="0003534A" w:rsidRDefault="0003534A" w:rsidP="0003534A">
          <w:pPr>
            <w:spacing w:line="200" w:lineRule="exact"/>
            <w:rPr>
              <w:ins w:id="29" w:author="Sreekanth Settur" w:date="2021-11-09T16:04:00Z"/>
              <w:sz w:val="20"/>
              <w:szCs w:val="20"/>
            </w:rPr>
          </w:pPr>
        </w:p>
        <w:p w14:paraId="2EDD31E4" w14:textId="77777777" w:rsidR="0003534A" w:rsidRDefault="0003534A" w:rsidP="0003534A">
          <w:pPr>
            <w:spacing w:line="200" w:lineRule="exact"/>
            <w:rPr>
              <w:ins w:id="30" w:author="Sreekanth Settur" w:date="2021-11-09T16:04:00Z"/>
              <w:sz w:val="20"/>
              <w:szCs w:val="20"/>
            </w:rPr>
          </w:pPr>
        </w:p>
        <w:p w14:paraId="76CFB39E" w14:textId="77777777" w:rsidR="0003534A" w:rsidRDefault="0003534A" w:rsidP="0003534A">
          <w:pPr>
            <w:spacing w:line="200" w:lineRule="exact"/>
            <w:rPr>
              <w:ins w:id="31" w:author="Sreekanth Settur" w:date="2021-11-09T16:04:00Z"/>
              <w:sz w:val="20"/>
              <w:szCs w:val="20"/>
            </w:rPr>
          </w:pPr>
        </w:p>
        <w:p w14:paraId="192AB2A8" w14:textId="77777777" w:rsidR="0003534A" w:rsidRDefault="0003534A" w:rsidP="0003534A">
          <w:pPr>
            <w:spacing w:line="200" w:lineRule="exact"/>
            <w:rPr>
              <w:ins w:id="32" w:author="Sreekanth Settur" w:date="2021-11-09T16:04:00Z"/>
              <w:sz w:val="20"/>
              <w:szCs w:val="20"/>
            </w:rPr>
          </w:pPr>
        </w:p>
        <w:p w14:paraId="16148D0F" w14:textId="77777777" w:rsidR="0003534A" w:rsidRDefault="0003534A" w:rsidP="0003534A">
          <w:pPr>
            <w:spacing w:line="200" w:lineRule="exact"/>
            <w:rPr>
              <w:ins w:id="33" w:author="Sreekanth Settur" w:date="2021-11-09T16:04:00Z"/>
              <w:sz w:val="20"/>
              <w:szCs w:val="20"/>
            </w:rPr>
          </w:pPr>
        </w:p>
        <w:p w14:paraId="2D742A81" w14:textId="77777777" w:rsidR="0003534A" w:rsidRDefault="0003534A" w:rsidP="0003534A">
          <w:pPr>
            <w:spacing w:line="200" w:lineRule="exact"/>
            <w:rPr>
              <w:ins w:id="34" w:author="Sreekanth Settur" w:date="2021-11-09T16:04:00Z"/>
              <w:sz w:val="20"/>
              <w:szCs w:val="20"/>
            </w:rPr>
          </w:pPr>
        </w:p>
        <w:p w14:paraId="5C8F573A" w14:textId="77777777" w:rsidR="0003534A" w:rsidRDefault="0003534A" w:rsidP="0003534A">
          <w:pPr>
            <w:spacing w:line="200" w:lineRule="exact"/>
            <w:rPr>
              <w:ins w:id="35" w:author="Sreekanth Settur" w:date="2021-11-09T16:04:00Z"/>
              <w:sz w:val="20"/>
              <w:szCs w:val="20"/>
            </w:rPr>
          </w:pPr>
        </w:p>
        <w:p w14:paraId="0212270A" w14:textId="77777777" w:rsidR="0003534A" w:rsidRDefault="0003534A" w:rsidP="0003534A">
          <w:pPr>
            <w:spacing w:line="200" w:lineRule="exact"/>
            <w:rPr>
              <w:ins w:id="36" w:author="Sreekanth Settur" w:date="2021-11-09T16:04:00Z"/>
              <w:sz w:val="20"/>
              <w:szCs w:val="20"/>
            </w:rPr>
          </w:pPr>
        </w:p>
        <w:p w14:paraId="0D704B61" w14:textId="77777777" w:rsidR="0003534A" w:rsidRDefault="0003534A" w:rsidP="0003534A">
          <w:pPr>
            <w:spacing w:line="200" w:lineRule="exact"/>
            <w:rPr>
              <w:ins w:id="37" w:author="Sreekanth Settur" w:date="2021-11-09T16:04:00Z"/>
              <w:sz w:val="20"/>
              <w:szCs w:val="20"/>
            </w:rPr>
          </w:pPr>
        </w:p>
        <w:p w14:paraId="28088A2E" w14:textId="77777777" w:rsidR="0003534A" w:rsidRDefault="0003534A" w:rsidP="0003534A">
          <w:pPr>
            <w:spacing w:line="200" w:lineRule="exact"/>
            <w:rPr>
              <w:ins w:id="38" w:author="Sreekanth Settur" w:date="2021-11-09T16:04:00Z"/>
              <w:sz w:val="20"/>
              <w:szCs w:val="20"/>
            </w:rPr>
          </w:pPr>
        </w:p>
        <w:p w14:paraId="6AA9CB31" w14:textId="77777777" w:rsidR="0003534A" w:rsidRDefault="0003534A" w:rsidP="0003534A">
          <w:pPr>
            <w:spacing w:line="200" w:lineRule="exact"/>
            <w:rPr>
              <w:ins w:id="39" w:author="Sreekanth Settur" w:date="2021-11-09T16:04:00Z"/>
              <w:sz w:val="20"/>
              <w:szCs w:val="20"/>
            </w:rPr>
          </w:pPr>
        </w:p>
        <w:p w14:paraId="0EE517C1" w14:textId="77777777" w:rsidR="0003534A" w:rsidRDefault="0003534A" w:rsidP="0003534A">
          <w:pPr>
            <w:spacing w:line="200" w:lineRule="exact"/>
            <w:rPr>
              <w:ins w:id="40" w:author="Sreekanth Settur" w:date="2021-11-09T16:04:00Z"/>
              <w:sz w:val="20"/>
              <w:szCs w:val="20"/>
            </w:rPr>
          </w:pPr>
        </w:p>
        <w:p w14:paraId="05CD11BF" w14:textId="77777777" w:rsidR="0003534A" w:rsidRDefault="0003534A" w:rsidP="0003534A">
          <w:pPr>
            <w:spacing w:line="200" w:lineRule="exact"/>
            <w:rPr>
              <w:ins w:id="41" w:author="Sreekanth Settur" w:date="2021-11-09T16:04:00Z"/>
              <w:sz w:val="20"/>
              <w:szCs w:val="20"/>
            </w:rPr>
          </w:pPr>
        </w:p>
        <w:p w14:paraId="272E7C91" w14:textId="77777777" w:rsidR="0003534A" w:rsidRDefault="0003534A" w:rsidP="0003534A">
          <w:pPr>
            <w:spacing w:line="200" w:lineRule="exact"/>
            <w:rPr>
              <w:ins w:id="42" w:author="Sreekanth Settur" w:date="2021-11-09T16:04:00Z"/>
              <w:sz w:val="20"/>
              <w:szCs w:val="20"/>
            </w:rPr>
          </w:pPr>
        </w:p>
        <w:p w14:paraId="3D6D98A6" w14:textId="77777777" w:rsidR="0003534A" w:rsidRDefault="0003534A" w:rsidP="0003534A">
          <w:pPr>
            <w:spacing w:line="200" w:lineRule="exact"/>
            <w:rPr>
              <w:ins w:id="43" w:author="Sreekanth Settur" w:date="2021-11-09T16:04:00Z"/>
              <w:sz w:val="20"/>
              <w:szCs w:val="20"/>
            </w:rPr>
          </w:pPr>
        </w:p>
        <w:p w14:paraId="3085E735" w14:textId="77777777" w:rsidR="0003534A" w:rsidRDefault="0003534A" w:rsidP="0003534A">
          <w:pPr>
            <w:spacing w:line="200" w:lineRule="exact"/>
            <w:rPr>
              <w:ins w:id="44" w:author="Sreekanth Settur" w:date="2021-11-09T16:04:00Z"/>
              <w:sz w:val="20"/>
              <w:szCs w:val="20"/>
            </w:rPr>
          </w:pPr>
        </w:p>
        <w:p w14:paraId="1C0399FF" w14:textId="77777777" w:rsidR="0003534A" w:rsidRDefault="0003534A" w:rsidP="0003534A">
          <w:pPr>
            <w:spacing w:line="200" w:lineRule="exact"/>
            <w:rPr>
              <w:ins w:id="45" w:author="Sreekanth Settur" w:date="2021-11-09T16:04:00Z"/>
              <w:sz w:val="20"/>
              <w:szCs w:val="20"/>
            </w:rPr>
          </w:pPr>
        </w:p>
        <w:p w14:paraId="513798E3" w14:textId="77777777" w:rsidR="0003534A" w:rsidRDefault="0003534A" w:rsidP="0003534A">
          <w:pPr>
            <w:spacing w:line="200" w:lineRule="exact"/>
            <w:rPr>
              <w:ins w:id="46" w:author="Sreekanth Settur" w:date="2021-11-09T16:04:00Z"/>
              <w:sz w:val="20"/>
              <w:szCs w:val="20"/>
            </w:rPr>
          </w:pPr>
        </w:p>
        <w:p w14:paraId="5CF120B8" w14:textId="77777777" w:rsidR="0003534A" w:rsidRDefault="0003534A" w:rsidP="0003534A">
          <w:pPr>
            <w:spacing w:line="200" w:lineRule="exact"/>
            <w:rPr>
              <w:ins w:id="47" w:author="Sreekanth Settur" w:date="2021-11-09T16:04:00Z"/>
              <w:sz w:val="20"/>
              <w:szCs w:val="20"/>
            </w:rPr>
          </w:pPr>
        </w:p>
        <w:p w14:paraId="29810E08" w14:textId="77777777" w:rsidR="0003534A" w:rsidRDefault="0003534A" w:rsidP="0003534A">
          <w:pPr>
            <w:spacing w:line="200" w:lineRule="exact"/>
            <w:rPr>
              <w:ins w:id="48" w:author="Sreekanth Settur" w:date="2021-11-09T16:04:00Z"/>
              <w:sz w:val="20"/>
              <w:szCs w:val="20"/>
            </w:rPr>
          </w:pPr>
        </w:p>
        <w:p w14:paraId="570424EB" w14:textId="77777777" w:rsidR="0003534A" w:rsidRDefault="0003534A" w:rsidP="0003534A">
          <w:pPr>
            <w:spacing w:line="200" w:lineRule="exact"/>
            <w:rPr>
              <w:ins w:id="49" w:author="Sreekanth Settur" w:date="2021-11-09T16:04:00Z"/>
              <w:sz w:val="20"/>
              <w:szCs w:val="20"/>
            </w:rPr>
          </w:pPr>
        </w:p>
        <w:p w14:paraId="5509274F" w14:textId="77777777" w:rsidR="0003534A" w:rsidRDefault="0003534A" w:rsidP="0003534A">
          <w:pPr>
            <w:spacing w:line="200" w:lineRule="exact"/>
            <w:rPr>
              <w:ins w:id="50" w:author="Sreekanth Settur" w:date="2021-11-09T16:04:00Z"/>
              <w:sz w:val="20"/>
              <w:szCs w:val="20"/>
            </w:rPr>
          </w:pPr>
        </w:p>
        <w:p w14:paraId="5B35D6AB" w14:textId="77777777" w:rsidR="0003534A" w:rsidRDefault="0003534A" w:rsidP="0003534A">
          <w:pPr>
            <w:spacing w:line="200" w:lineRule="exact"/>
            <w:rPr>
              <w:ins w:id="51" w:author="Sreekanth Settur" w:date="2021-11-09T16:04:00Z"/>
              <w:sz w:val="20"/>
              <w:szCs w:val="20"/>
            </w:rPr>
          </w:pPr>
        </w:p>
        <w:p w14:paraId="3B793736" w14:textId="77777777" w:rsidR="0003534A" w:rsidRDefault="0003534A" w:rsidP="0003534A">
          <w:pPr>
            <w:spacing w:line="200" w:lineRule="exact"/>
            <w:rPr>
              <w:ins w:id="52" w:author="Sreekanth Settur" w:date="2021-11-09T16:04:00Z"/>
              <w:sz w:val="20"/>
              <w:szCs w:val="20"/>
            </w:rPr>
          </w:pPr>
        </w:p>
        <w:p w14:paraId="3447EB55" w14:textId="77777777" w:rsidR="0003534A" w:rsidRDefault="0003534A" w:rsidP="0003534A">
          <w:pPr>
            <w:spacing w:line="200" w:lineRule="exact"/>
            <w:rPr>
              <w:ins w:id="53" w:author="Sreekanth Settur" w:date="2021-11-09T16:04:00Z"/>
              <w:sz w:val="20"/>
              <w:szCs w:val="20"/>
            </w:rPr>
          </w:pPr>
        </w:p>
        <w:p w14:paraId="461BF81E" w14:textId="77777777" w:rsidR="0003534A" w:rsidRDefault="0003534A" w:rsidP="0003534A">
          <w:pPr>
            <w:spacing w:line="200" w:lineRule="exact"/>
            <w:rPr>
              <w:ins w:id="54" w:author="Sreekanth Settur" w:date="2021-11-09T16:04:00Z"/>
              <w:sz w:val="20"/>
              <w:szCs w:val="20"/>
            </w:rPr>
          </w:pPr>
        </w:p>
        <w:p w14:paraId="3A0A6161" w14:textId="77777777" w:rsidR="0003534A" w:rsidRDefault="0003534A" w:rsidP="0003534A">
          <w:pPr>
            <w:spacing w:line="200" w:lineRule="exact"/>
            <w:rPr>
              <w:ins w:id="55" w:author="Sreekanth Settur" w:date="2021-11-09T16:04:00Z"/>
              <w:sz w:val="20"/>
              <w:szCs w:val="20"/>
            </w:rPr>
          </w:pPr>
        </w:p>
        <w:p w14:paraId="3B468ED8" w14:textId="77777777" w:rsidR="0003534A" w:rsidRDefault="0003534A" w:rsidP="0003534A">
          <w:pPr>
            <w:spacing w:line="200" w:lineRule="exact"/>
            <w:rPr>
              <w:ins w:id="56" w:author="Sreekanth Settur" w:date="2021-11-09T16:04:00Z"/>
              <w:sz w:val="20"/>
              <w:szCs w:val="20"/>
            </w:rPr>
          </w:pPr>
        </w:p>
        <w:p w14:paraId="1CE2CEAF" w14:textId="77777777" w:rsidR="0003534A" w:rsidRDefault="0003534A" w:rsidP="0003534A">
          <w:pPr>
            <w:spacing w:line="200" w:lineRule="exact"/>
            <w:rPr>
              <w:ins w:id="57" w:author="Sreekanth Settur" w:date="2021-11-09T16:04:00Z"/>
              <w:sz w:val="20"/>
              <w:szCs w:val="20"/>
            </w:rPr>
          </w:pPr>
        </w:p>
        <w:p w14:paraId="441FDDB9" w14:textId="77777777" w:rsidR="0003534A" w:rsidRDefault="0003534A" w:rsidP="0003534A">
          <w:pPr>
            <w:ind w:left="104" w:right="-20"/>
            <w:rPr>
              <w:ins w:id="58" w:author="Sreekanth Settur" w:date="2021-11-09T16:04:00Z"/>
              <w:rFonts w:ascii="Times New Roman" w:eastAsia="Times New Roman" w:hAnsi="Times New Roman" w:cs="Times New Roman"/>
              <w:sz w:val="20"/>
              <w:szCs w:val="20"/>
            </w:rPr>
          </w:pPr>
        </w:p>
        <w:p w14:paraId="1589ED5B" w14:textId="77777777" w:rsidR="0003534A" w:rsidRDefault="0003534A" w:rsidP="0003534A">
          <w:pPr>
            <w:rPr>
              <w:ins w:id="59" w:author="Sreekanth Settur" w:date="2021-11-09T16:04:00Z"/>
            </w:rPr>
          </w:pPr>
        </w:p>
        <w:p w14:paraId="67638C28" w14:textId="77777777" w:rsidR="0003534A" w:rsidRDefault="0003534A" w:rsidP="0003534A">
          <w:pPr>
            <w:rPr>
              <w:ins w:id="60" w:author="Sreekanth Settur" w:date="2021-11-09T16:04:00Z"/>
            </w:rPr>
          </w:pPr>
        </w:p>
        <w:p w14:paraId="7104BB09" w14:textId="6071E26E" w:rsidR="0003534A" w:rsidRDefault="0003534A" w:rsidP="0003534A">
          <w:pPr>
            <w:rPr>
              <w:ins w:id="61" w:author="Sreekanth Settur" w:date="2021-11-09T16:04:00Z"/>
            </w:rPr>
          </w:pPr>
        </w:p>
        <w:p w14:paraId="5D8846AC" w14:textId="65875200" w:rsidR="0003534A" w:rsidRDefault="0003534A" w:rsidP="0003534A">
          <w:pPr>
            <w:rPr>
              <w:ins w:id="62" w:author="Sreekanth Settur" w:date="2021-11-09T16:04:00Z"/>
            </w:rPr>
          </w:pPr>
        </w:p>
        <w:p w14:paraId="7C06BB5F" w14:textId="1168B6A3" w:rsidR="0003534A" w:rsidRPr="0003534A" w:rsidRDefault="009B654F" w:rsidP="0003534A">
          <w:pPr>
            <w:rPr>
              <w:ins w:id="63" w:author="Sreekanth Settur" w:date="2021-11-09T16:04:00Z"/>
              <w:rPrChange w:id="64" w:author="Sreekanth Settur" w:date="2021-11-09T16:05:00Z">
                <w:rPr>
                  <w:ins w:id="65" w:author="Sreekanth Settur" w:date="2021-11-09T16:04:00Z"/>
                  <w:rFonts w:cstheme="minorHAnsi"/>
                  <w:sz w:val="20"/>
                  <w:szCs w:val="20"/>
                </w:rPr>
              </w:rPrChange>
            </w:rPr>
          </w:pPr>
        </w:p>
        <w:customXmlInsRangeStart w:id="66" w:author="Sreekanth Settur" w:date="2021-11-09T16:04:00Z"/>
      </w:sdtContent>
    </w:sdt>
    <w:customXmlInsRangeEnd w:id="66"/>
    <w:p w14:paraId="7B02A796" w14:textId="1555BFE4" w:rsidR="007C1A94" w:rsidDel="0003534A" w:rsidRDefault="007C1A94" w:rsidP="0003534A">
      <w:pPr>
        <w:pStyle w:val="Title"/>
        <w:ind w:left="0"/>
        <w:rPr>
          <w:del w:id="67" w:author="Sreekanth Settur" w:date="2021-11-09T16:04:00Z"/>
          <w:color w:val="006FC0"/>
        </w:rPr>
      </w:pPr>
    </w:p>
    <w:p w14:paraId="6E6C8C80" w14:textId="55570BAD" w:rsidR="0003534A" w:rsidRDefault="0003534A">
      <w:pPr>
        <w:pStyle w:val="Title"/>
        <w:rPr>
          <w:ins w:id="68" w:author="Sreekanth Settur" w:date="2021-11-09T16:08:00Z"/>
          <w:color w:val="006FC0"/>
        </w:rPr>
      </w:pPr>
    </w:p>
    <w:p w14:paraId="0767CB63" w14:textId="79333E63" w:rsidR="0003534A" w:rsidRDefault="00714F10">
      <w:pPr>
        <w:pStyle w:val="Title"/>
        <w:rPr>
          <w:ins w:id="69" w:author="Sreekanth Settur" w:date="2021-11-09T16:08:00Z"/>
          <w:color w:val="006FC0"/>
        </w:rPr>
      </w:pPr>
      <w:ins w:id="70" w:author="Sreekanth Settur" w:date="2021-11-09T16:04:00Z">
        <w:r>
          <w:rPr>
            <w:rFonts w:ascii="Times New Roman" w:eastAsia="Times New Roman" w:hAnsi="Times New Roman" w:cs="Times New Roman"/>
            <w:noProof/>
            <w:sz w:val="20"/>
            <w:szCs w:val="20"/>
          </w:rPr>
          <w:drawing>
            <wp:anchor distT="0" distB="0" distL="114300" distR="114300" simplePos="0" relativeHeight="487662592" behindDoc="1" locked="0" layoutInCell="1" allowOverlap="1" wp14:anchorId="13333490" wp14:editId="64AABFCC">
              <wp:simplePos x="0" y="0"/>
              <wp:positionH relativeFrom="margin">
                <wp:posOffset>-80761</wp:posOffset>
              </wp:positionH>
              <wp:positionV relativeFrom="paragraph">
                <wp:posOffset>129194</wp:posOffset>
              </wp:positionV>
              <wp:extent cx="1508760" cy="578485"/>
              <wp:effectExtent l="0" t="0" r="0" b="0"/>
              <wp:wrapThrough wrapText="bothSides">
                <wp:wrapPolygon edited="0">
                  <wp:start x="3000" y="2845"/>
                  <wp:lineTo x="0" y="6402"/>
                  <wp:lineTo x="0" y="13515"/>
                  <wp:lineTo x="1636" y="17783"/>
                  <wp:lineTo x="3000" y="17783"/>
                  <wp:lineTo x="19909" y="15649"/>
                  <wp:lineTo x="19909" y="4979"/>
                  <wp:lineTo x="4091" y="2845"/>
                  <wp:lineTo x="3000" y="2845"/>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sight_Signature_Pref_Colo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08760" cy="578485"/>
                      </a:xfrm>
                      <a:prstGeom prst="rect">
                        <a:avLst/>
                      </a:prstGeom>
                    </pic:spPr>
                  </pic:pic>
                </a:graphicData>
              </a:graphic>
              <wp14:sizeRelH relativeFrom="page">
                <wp14:pctWidth>0</wp14:pctWidth>
              </wp14:sizeRelH>
              <wp14:sizeRelV relativeFrom="page">
                <wp14:pctHeight>0</wp14:pctHeight>
              </wp14:sizeRelV>
            </wp:anchor>
          </w:drawing>
        </w:r>
      </w:ins>
    </w:p>
    <w:p w14:paraId="6E7923C0" w14:textId="126D990E" w:rsidR="0003534A" w:rsidRDefault="0003534A">
      <w:pPr>
        <w:pStyle w:val="Title"/>
        <w:rPr>
          <w:ins w:id="71" w:author="Sreekanth Settur" w:date="2021-11-09T16:08:00Z"/>
          <w:color w:val="006FC0"/>
        </w:rPr>
      </w:pPr>
    </w:p>
    <w:p w14:paraId="7256736D" w14:textId="77777777" w:rsidR="0003534A" w:rsidRDefault="0003534A">
      <w:pPr>
        <w:pStyle w:val="Title"/>
        <w:rPr>
          <w:ins w:id="72" w:author="Sreekanth Settur" w:date="2021-11-09T16:08:00Z"/>
          <w:color w:val="006FC0"/>
        </w:rPr>
      </w:pPr>
    </w:p>
    <w:p w14:paraId="26E093BE" w14:textId="77777777" w:rsidR="007D656F" w:rsidRDefault="007D656F" w:rsidP="007D656F">
      <w:pPr>
        <w:pStyle w:val="nh1noticeheading1"/>
        <w:rPr>
          <w:ins w:id="73" w:author="Sreekanth Settur" w:date="2021-11-16T11:26:00Z"/>
        </w:rPr>
        <w:sectPr w:rsidR="007D656F" w:rsidSect="00E94F5B">
          <w:headerReference w:type="default" r:id="rId14"/>
          <w:footerReference w:type="default" r:id="rId15"/>
          <w:pgSz w:w="11910" w:h="16840"/>
          <w:pgMar w:top="1300" w:right="840" w:bottom="1200" w:left="900" w:header="375" w:footer="1012" w:gutter="0"/>
          <w:cols w:space="720"/>
          <w:titlePg/>
          <w:docGrid w:linePitch="299"/>
        </w:sectPr>
      </w:pPr>
      <w:bookmarkStart w:id="76" w:name="_Toc392603156"/>
      <w:bookmarkStart w:id="77" w:name="_Toc392767500"/>
      <w:bookmarkStart w:id="78" w:name="_Toc393105779"/>
      <w:bookmarkStart w:id="79" w:name="_Toc393106246"/>
    </w:p>
    <w:p w14:paraId="27FEF809" w14:textId="16932AE0" w:rsidR="007D656F" w:rsidRPr="007D6CBC" w:rsidRDefault="007D656F" w:rsidP="007D656F">
      <w:pPr>
        <w:pStyle w:val="nh1noticeheading1"/>
        <w:rPr>
          <w:ins w:id="80" w:author="Sreekanth Settur" w:date="2021-11-16T11:25:00Z"/>
        </w:rPr>
      </w:pPr>
      <w:ins w:id="81" w:author="Sreekanth Settur" w:date="2021-11-16T11:25:00Z">
        <w:r w:rsidRPr="007D6CBC">
          <w:lastRenderedPageBreak/>
          <w:t>Notices</w:t>
        </w:r>
        <w:bookmarkEnd w:id="76"/>
        <w:bookmarkEnd w:id="77"/>
        <w:bookmarkEnd w:id="78"/>
        <w:bookmarkEnd w:id="79"/>
      </w:ins>
    </w:p>
    <w:p w14:paraId="7B7E2A83" w14:textId="77777777" w:rsidR="007D656F" w:rsidRPr="00FF379C" w:rsidRDefault="007D656F" w:rsidP="007D656F">
      <w:pPr>
        <w:pStyle w:val="fntfrontnotices"/>
        <w:ind w:left="0"/>
        <w:rPr>
          <w:ins w:id="82" w:author="Sreekanth Settur" w:date="2021-11-16T11:25:00Z"/>
        </w:rPr>
      </w:pPr>
      <w:bookmarkStart w:id="83" w:name="_Toc392603157"/>
      <w:bookmarkStart w:id="84" w:name="_Toc392767501"/>
      <w:ins w:id="85" w:author="Sreekanth Settur" w:date="2021-11-16T11:25:00Z">
        <w:r w:rsidRPr="00FF379C">
          <w:t>© Keysight Technologies 20</w:t>
        </w:r>
        <w:bookmarkEnd w:id="83"/>
        <w:bookmarkEnd w:id="84"/>
        <w:r>
          <w:t>21</w:t>
        </w:r>
      </w:ins>
    </w:p>
    <w:p w14:paraId="3231DB1A" w14:textId="77777777" w:rsidR="007D656F" w:rsidRPr="00D9504D" w:rsidRDefault="007D656F" w:rsidP="007D656F">
      <w:pPr>
        <w:pStyle w:val="fntfrontnotices"/>
        <w:ind w:left="0"/>
        <w:rPr>
          <w:ins w:id="86" w:author="Sreekanth Settur" w:date="2021-11-16T11:25:00Z"/>
        </w:rPr>
      </w:pPr>
      <w:bookmarkStart w:id="87" w:name="_Toc392603158"/>
      <w:bookmarkStart w:id="88" w:name="_Toc392767502"/>
      <w:ins w:id="89" w:author="Sreekanth Settur" w:date="2021-11-16T11:25:00Z">
        <w:r w:rsidRPr="00D9504D">
          <w:t>No part of this manual may be reproduced in any form or by any means (including electronic storage and retrieval or translation into a foreign language) without prior agreement and written consent from Keysight Technologies</w:t>
        </w:r>
        <w:r>
          <w:t>,</w:t>
        </w:r>
        <w:r w:rsidRPr="00D9504D">
          <w:t xml:space="preserve"> as governed by United States and international copyright laws.</w:t>
        </w:r>
        <w:bookmarkEnd w:id="87"/>
        <w:bookmarkEnd w:id="88"/>
      </w:ins>
    </w:p>
    <w:p w14:paraId="3DAF437F" w14:textId="77777777" w:rsidR="007D656F" w:rsidRPr="007D6CBC" w:rsidRDefault="007D656F" w:rsidP="007D656F">
      <w:pPr>
        <w:pStyle w:val="nh2noticeheading2"/>
        <w:rPr>
          <w:ins w:id="90" w:author="Sreekanth Settur" w:date="2021-11-16T11:25:00Z"/>
        </w:rPr>
      </w:pPr>
      <w:bookmarkStart w:id="91" w:name="_Toc392603159"/>
      <w:bookmarkStart w:id="92" w:name="_Toc392767503"/>
      <w:bookmarkStart w:id="93" w:name="_Toc393105780"/>
      <w:bookmarkStart w:id="94" w:name="_Toc393106247"/>
      <w:ins w:id="95" w:author="Sreekanth Settur" w:date="2021-11-16T11:25:00Z">
        <w:r w:rsidRPr="007D6CBC">
          <w:t>Warranty</w:t>
        </w:r>
        <w:bookmarkEnd w:id="91"/>
        <w:bookmarkEnd w:id="92"/>
        <w:bookmarkEnd w:id="93"/>
        <w:bookmarkEnd w:id="94"/>
      </w:ins>
    </w:p>
    <w:p w14:paraId="07BD2AD1" w14:textId="77777777" w:rsidR="007D656F" w:rsidRPr="00DE570A" w:rsidRDefault="007D656F" w:rsidP="007D656F">
      <w:pPr>
        <w:pStyle w:val="fntfrontnotices"/>
        <w:ind w:left="0"/>
        <w:rPr>
          <w:ins w:id="96" w:author="Sreekanth Settur" w:date="2021-11-16T11:25:00Z"/>
          <w:b/>
        </w:rPr>
      </w:pPr>
      <w:ins w:id="97" w:author="Sreekanth Settur" w:date="2021-11-16T11:25:00Z">
        <w:r w:rsidRPr="00DE570A">
          <w:rPr>
            <w:b/>
          </w:rPr>
          <w:t>THE MATERIAL CONTAINED IN THIS DOCUMENT IS PROVIDED “AS IS,” AND IS SUBJECT TO BEING CHANGED, WITHOUT NOTICE, IN FUTURE EDITIONS. FURTHER, TO THE MAXIMUM EXTENT PERMITTED BY APPLICABLE LAW, KEYSIGHT DISCLAIMS ALL WARRANTIES, EITHER EXPRESS OR IMPLIED WITH REGARD TO THIS MANUAL AND ANY INFORMATION CONTAINED HEREIN, INCLUDING BUT NOT LIMITED TO THE IMPLIED WARRANTIES OF MERCHANTABILITY AND FITNESS FOR A PARTICULAR PURPOSE. KEYSIGHT SHALL NOT BE LIABLE FOR ERRORS OR FOR INCIDENTAL OR CONSEQUENTIAL DAMAGES IN CONNECTION WITH THE FURNISHING, USE, OR PERFORMANCE OF THIS DOCUMENT OR ANY INFORMATION CONTAINED HEREIN. SHOULD KEYSIGHT AND THE USER HAVE A SEPARATE WRITTEN AGREEMENT WITH WARRANTY TERMS COVERING THE MATERIAL IN THIS DOCUMENT THAT CONFLICT WITH THESE TERMS, THE WARRANTY TERMS IN THE SEPARATE AGREEMENT WILL CONTROL.</w:t>
        </w:r>
        <w:bookmarkStart w:id="98" w:name="_Toc392603161"/>
        <w:bookmarkStart w:id="99" w:name="_Toc392767505"/>
      </w:ins>
    </w:p>
    <w:p w14:paraId="7F2058EE" w14:textId="77777777" w:rsidR="007D656F" w:rsidRDefault="007D656F" w:rsidP="007D656F">
      <w:pPr>
        <w:pStyle w:val="nh2noticeheading2"/>
        <w:rPr>
          <w:ins w:id="100" w:author="Sreekanth Settur" w:date="2021-11-16T11:25:00Z"/>
        </w:rPr>
      </w:pPr>
      <w:bookmarkStart w:id="101" w:name="_Toc393105781"/>
      <w:bookmarkStart w:id="102" w:name="_Toc393106248"/>
      <w:ins w:id="103" w:author="Sreekanth Settur" w:date="2021-11-16T11:25:00Z">
        <w:r w:rsidRPr="00FB15FF">
          <w:t>Statement of Compliance</w:t>
        </w:r>
        <w:bookmarkStart w:id="104" w:name="_Toc392603162"/>
        <w:bookmarkStart w:id="105" w:name="_Toc392767506"/>
        <w:bookmarkEnd w:id="98"/>
        <w:bookmarkEnd w:id="99"/>
        <w:r>
          <w:t>.</w:t>
        </w:r>
        <w:bookmarkEnd w:id="101"/>
        <w:bookmarkEnd w:id="102"/>
        <w:r>
          <w:t xml:space="preserve"> </w:t>
        </w:r>
      </w:ins>
    </w:p>
    <w:p w14:paraId="1700ADD5" w14:textId="77777777" w:rsidR="007D656F" w:rsidRPr="00FB15FF" w:rsidRDefault="007D656F" w:rsidP="007D656F">
      <w:pPr>
        <w:pStyle w:val="fntfrontnotices"/>
        <w:ind w:left="-90" w:right="-204"/>
        <w:rPr>
          <w:ins w:id="106" w:author="Sreekanth Settur" w:date="2021-11-16T11:25:00Z"/>
        </w:rPr>
      </w:pPr>
      <w:ins w:id="107" w:author="Sreekanth Settur" w:date="2021-11-16T11:25:00Z">
        <w:r w:rsidRPr="00FB15FF">
          <w:t xml:space="preserve">This product has been designed and tested in accordance with accepted industry </w:t>
        </w:r>
        <w:proofErr w:type="gramStart"/>
        <w:r w:rsidRPr="00FB15FF">
          <w:t>standards, and</w:t>
        </w:r>
        <w:proofErr w:type="gramEnd"/>
        <w:r w:rsidRPr="00FB15FF">
          <w:t xml:space="preserve"> has been supplied in a safe condition.  The documentation contains information and warnings that must be followed by the user to ensure safe operation and to maintain the product in a safe condition.</w:t>
        </w:r>
        <w:bookmarkEnd w:id="104"/>
        <w:bookmarkEnd w:id="105"/>
      </w:ins>
    </w:p>
    <w:p w14:paraId="1019722A" w14:textId="77777777" w:rsidR="007D656F" w:rsidRPr="00FB15FF" w:rsidRDefault="007D656F" w:rsidP="007D656F">
      <w:pPr>
        <w:pStyle w:val="nh2noticeheading2"/>
        <w:ind w:left="180"/>
        <w:rPr>
          <w:ins w:id="108" w:author="Sreekanth Settur" w:date="2021-11-16T11:25:00Z"/>
        </w:rPr>
      </w:pPr>
      <w:ins w:id="109" w:author="Sreekanth Settur" w:date="2021-11-16T11:25:00Z">
        <w:r>
          <w:br w:type="column"/>
        </w:r>
        <w:bookmarkStart w:id="110" w:name="_Toc392603169"/>
        <w:bookmarkStart w:id="111" w:name="_Toc392767512"/>
        <w:bookmarkStart w:id="112" w:name="_Toc393105784"/>
        <w:bookmarkStart w:id="113" w:name="_Toc393106251"/>
        <w:r w:rsidRPr="00FB15FF">
          <w:t>Technology Licenses</w:t>
        </w:r>
        <w:bookmarkEnd w:id="110"/>
        <w:bookmarkEnd w:id="111"/>
        <w:bookmarkEnd w:id="112"/>
        <w:bookmarkEnd w:id="113"/>
      </w:ins>
    </w:p>
    <w:p w14:paraId="3B3D680F" w14:textId="77777777" w:rsidR="007D656F" w:rsidRPr="00FB15FF" w:rsidRDefault="007D656F" w:rsidP="007D656F">
      <w:pPr>
        <w:pStyle w:val="fntfrontnotices"/>
        <w:ind w:left="180"/>
        <w:rPr>
          <w:ins w:id="114" w:author="Sreekanth Settur" w:date="2021-11-16T11:25:00Z"/>
        </w:rPr>
      </w:pPr>
      <w:bookmarkStart w:id="115" w:name="_Toc392603170"/>
      <w:bookmarkStart w:id="116" w:name="_Toc392767513"/>
      <w:ins w:id="117" w:author="Sreekanth Settur" w:date="2021-11-16T11:25:00Z">
        <w:r w:rsidRPr="00FB15FF">
          <w:t>The hardware and/or software described in this document are furnished under a license and may be used or copied only in accordance with the terms of such license.</w:t>
        </w:r>
        <w:bookmarkEnd w:id="115"/>
        <w:bookmarkEnd w:id="116"/>
      </w:ins>
    </w:p>
    <w:p w14:paraId="3DCDE722" w14:textId="77777777" w:rsidR="007D656F" w:rsidRPr="00FB15FF" w:rsidRDefault="007D656F" w:rsidP="007D656F">
      <w:pPr>
        <w:pStyle w:val="nh2noticeheading2"/>
        <w:ind w:left="180"/>
        <w:rPr>
          <w:ins w:id="118" w:author="Sreekanth Settur" w:date="2021-11-16T11:25:00Z"/>
        </w:rPr>
      </w:pPr>
      <w:bookmarkStart w:id="119" w:name="_Toc392603171"/>
      <w:bookmarkStart w:id="120" w:name="_Toc392767514"/>
      <w:bookmarkStart w:id="121" w:name="_Toc393105785"/>
      <w:bookmarkStart w:id="122" w:name="_Toc393106252"/>
      <w:ins w:id="123" w:author="Sreekanth Settur" w:date="2021-11-16T11:25:00Z">
        <w:r w:rsidRPr="00FB15FF">
          <w:t>Restricted Rights Legend</w:t>
        </w:r>
        <w:bookmarkEnd w:id="119"/>
        <w:bookmarkEnd w:id="120"/>
        <w:bookmarkEnd w:id="121"/>
        <w:bookmarkEnd w:id="122"/>
      </w:ins>
    </w:p>
    <w:p w14:paraId="1F28DB78" w14:textId="77777777" w:rsidR="007D656F" w:rsidRDefault="007D656F" w:rsidP="007D656F">
      <w:pPr>
        <w:pStyle w:val="fntfrontnotices"/>
        <w:ind w:left="180"/>
        <w:rPr>
          <w:ins w:id="124" w:author="Sreekanth Settur" w:date="2021-11-16T11:25:00Z"/>
        </w:rPr>
      </w:pPr>
      <w:bookmarkStart w:id="125" w:name="_Toc392603172"/>
      <w:bookmarkStart w:id="126" w:name="_Toc392767515"/>
      <w:ins w:id="127" w:author="Sreekanth Settur" w:date="2021-11-16T11:25:00Z">
        <w:r w:rsidRPr="00FB15FF">
          <w:t xml:space="preserve">If software is for use in the performance of a U.S. Government prime contract or subcontract, Software is delivered and licensed as “Commercial computer software” as defined in DFAR 252.227-7014 (June 1995), or as a “commercial item” as defined in FAR 2.101(a) or as “Restricted computer software” as defined in FAR 52.227-19 (June 1987) or any equivalent agency regulation or contract clause. Use, duplication or disclosure of Software is subject to </w:t>
        </w:r>
        <w:r>
          <w:t>Keysight</w:t>
        </w:r>
        <w:r w:rsidRPr="00FB15FF">
          <w:t xml:space="preserve"> Technologies’ standard commercial license terms, and non-DOD Departments and Agencies of the U.S. Government will receive no greater than Restricted Rights as defined in FAR 52.227-19(c</w:t>
        </w:r>
        <w:proofErr w:type="gramStart"/>
        <w:r w:rsidRPr="00FB15FF">
          <w:t>)(</w:t>
        </w:r>
        <w:proofErr w:type="gramEnd"/>
        <w:r w:rsidRPr="00FB15FF">
          <w:t>1-2) (June 1987). U.S. Government users will receive no greater than Limited Rights as defined in FAR 52.227-14 (June 1987) or DFAR 252.227-7015 (b)(2) (November 1995), as applicable in any technical data.</w:t>
        </w:r>
        <w:bookmarkEnd w:id="125"/>
        <w:bookmarkEnd w:id="126"/>
      </w:ins>
    </w:p>
    <w:p w14:paraId="7D785572" w14:textId="77777777" w:rsidR="007D656F" w:rsidRPr="00FB15FF" w:rsidRDefault="007D656F" w:rsidP="007D656F">
      <w:pPr>
        <w:pStyle w:val="nh2noticeheading2"/>
        <w:ind w:left="180"/>
        <w:rPr>
          <w:ins w:id="128" w:author="Sreekanth Settur" w:date="2021-11-16T11:25:00Z"/>
        </w:rPr>
      </w:pPr>
      <w:bookmarkStart w:id="129" w:name="_Toc392603173"/>
      <w:bookmarkStart w:id="130" w:name="_Toc392767516"/>
      <w:bookmarkStart w:id="131" w:name="_Toc393105786"/>
      <w:bookmarkStart w:id="132" w:name="_Toc393106253"/>
      <w:ins w:id="133" w:author="Sreekanth Settur" w:date="2021-11-16T11:25:00Z">
        <w:r w:rsidRPr="00FB15FF">
          <w:t>Safety Notices</w:t>
        </w:r>
        <w:bookmarkEnd w:id="129"/>
        <w:bookmarkEnd w:id="130"/>
        <w:bookmarkEnd w:id="131"/>
        <w:bookmarkEnd w:id="132"/>
      </w:ins>
    </w:p>
    <w:p w14:paraId="0C72E1DD" w14:textId="77777777" w:rsidR="007D656F" w:rsidRPr="00FB15FF" w:rsidRDefault="007D656F" w:rsidP="007D656F">
      <w:pPr>
        <w:pStyle w:val="fntfrontnotices"/>
        <w:ind w:left="180"/>
        <w:rPr>
          <w:ins w:id="134" w:author="Sreekanth Settur" w:date="2021-11-16T11:25:00Z"/>
        </w:rPr>
      </w:pPr>
      <w:bookmarkStart w:id="135" w:name="_Toc392603174"/>
      <w:bookmarkStart w:id="136" w:name="_Toc392767517"/>
      <w:ins w:id="137" w:author="Sreekanth Settur" w:date="2021-11-16T11:25:00Z">
        <w:r w:rsidRPr="00FB15FF">
          <w:t xml:space="preserve">The following general safety precautions must be observed during all phases of operation of this instrument.  Failure to comply with these precautions or with specific warnings elsewhere in this manual violates safety standards of design, manufacture, and intended use of the instrument. </w:t>
        </w:r>
        <w:r>
          <w:t>Keysight</w:t>
        </w:r>
        <w:r w:rsidRPr="00FB15FF">
          <w:t xml:space="preserve"> Technologies Inc. assumes no liability for the customer’s failure to comply with these requirements.</w:t>
        </w:r>
        <w:bookmarkEnd w:id="135"/>
        <w:bookmarkEnd w:id="136"/>
      </w:ins>
    </w:p>
    <w:p w14:paraId="2E4FA10B" w14:textId="77777777" w:rsidR="007D656F" w:rsidRDefault="007D656F" w:rsidP="007D656F">
      <w:pPr>
        <w:rPr>
          <w:ins w:id="138" w:author="Sreekanth Settur" w:date="2021-11-16T11:25:00Z"/>
        </w:rPr>
      </w:pPr>
    </w:p>
    <w:p w14:paraId="3FE200F5" w14:textId="77777777" w:rsidR="007D656F" w:rsidRDefault="007D656F" w:rsidP="007D656F">
      <w:pPr>
        <w:rPr>
          <w:ins w:id="139" w:author="Sreekanth Settur" w:date="2021-11-16T11:25:00Z"/>
        </w:rPr>
      </w:pPr>
    </w:p>
    <w:p w14:paraId="5C4B884D" w14:textId="77777777" w:rsidR="007D656F" w:rsidRDefault="007D656F" w:rsidP="007D656F">
      <w:pPr>
        <w:rPr>
          <w:ins w:id="140" w:author="Sreekanth Settur" w:date="2021-11-16T11:25:00Z"/>
        </w:rPr>
      </w:pPr>
    </w:p>
    <w:p w14:paraId="58B8CEE2" w14:textId="77777777" w:rsidR="007D656F" w:rsidRDefault="007D656F" w:rsidP="007D656F">
      <w:pPr>
        <w:rPr>
          <w:ins w:id="141" w:author="Sreekanth Settur" w:date="2021-11-16T11:25:00Z"/>
        </w:rPr>
      </w:pPr>
    </w:p>
    <w:p w14:paraId="44E596EF" w14:textId="77777777" w:rsidR="007D656F" w:rsidRDefault="007D656F" w:rsidP="007D656F">
      <w:pPr>
        <w:rPr>
          <w:ins w:id="142" w:author="Sreekanth Settur" w:date="2021-11-16T11:25:00Z"/>
        </w:rPr>
      </w:pPr>
    </w:p>
    <w:p w14:paraId="36DC18B4" w14:textId="77777777" w:rsidR="007D656F" w:rsidRDefault="007D656F" w:rsidP="007D656F">
      <w:pPr>
        <w:rPr>
          <w:ins w:id="143" w:author="Sreekanth Settur" w:date="2021-11-16T11:25:00Z"/>
        </w:rPr>
      </w:pPr>
    </w:p>
    <w:p w14:paraId="34AC8EFA" w14:textId="77777777" w:rsidR="007D656F" w:rsidRDefault="007D656F" w:rsidP="007D656F">
      <w:pPr>
        <w:rPr>
          <w:ins w:id="144" w:author="Sreekanth Settur" w:date="2021-11-16T11:25:00Z"/>
        </w:rPr>
      </w:pPr>
    </w:p>
    <w:p w14:paraId="5AF5E1A3" w14:textId="77777777" w:rsidR="007D656F" w:rsidRDefault="007D656F" w:rsidP="007D656F">
      <w:pPr>
        <w:rPr>
          <w:ins w:id="145" w:author="Sreekanth Settur" w:date="2021-11-16T11:25:00Z"/>
        </w:rPr>
      </w:pPr>
    </w:p>
    <w:p w14:paraId="25DE1BBC" w14:textId="77777777" w:rsidR="007D656F" w:rsidRDefault="007D656F" w:rsidP="007D656F">
      <w:pPr>
        <w:rPr>
          <w:ins w:id="146" w:author="Sreekanth Settur" w:date="2021-11-16T11:25:00Z"/>
        </w:rPr>
      </w:pPr>
    </w:p>
    <w:p w14:paraId="54DAB5E4" w14:textId="77777777" w:rsidR="007D656F" w:rsidRDefault="007D656F" w:rsidP="007D656F">
      <w:pPr>
        <w:rPr>
          <w:ins w:id="147" w:author="Sreekanth Settur" w:date="2021-11-16T11:25:00Z"/>
        </w:rPr>
      </w:pPr>
    </w:p>
    <w:p w14:paraId="6580C750" w14:textId="77777777" w:rsidR="007D656F" w:rsidRDefault="007D656F" w:rsidP="007D656F">
      <w:pPr>
        <w:rPr>
          <w:ins w:id="148" w:author="Sreekanth Settur" w:date="2021-11-16T11:25:00Z"/>
        </w:rPr>
      </w:pPr>
    </w:p>
    <w:p w14:paraId="186B3FF3" w14:textId="77777777" w:rsidR="007D656F" w:rsidRDefault="007D656F" w:rsidP="007D656F">
      <w:pPr>
        <w:rPr>
          <w:ins w:id="149" w:author="Sreekanth Settur" w:date="2021-11-16T11:25:00Z"/>
        </w:rPr>
      </w:pPr>
    </w:p>
    <w:p w14:paraId="658118BA" w14:textId="77777777" w:rsidR="007D656F" w:rsidRDefault="007D656F" w:rsidP="007D656F">
      <w:pPr>
        <w:rPr>
          <w:ins w:id="150" w:author="Sreekanth Settur" w:date="2021-11-16T11:25:00Z"/>
        </w:rPr>
      </w:pPr>
    </w:p>
    <w:p w14:paraId="249E9467" w14:textId="77777777" w:rsidR="007D656F" w:rsidRDefault="007D656F" w:rsidP="007D656F">
      <w:pPr>
        <w:rPr>
          <w:ins w:id="151" w:author="Sreekanth Settur" w:date="2021-11-16T11:25:00Z"/>
        </w:rPr>
      </w:pPr>
    </w:p>
    <w:p w14:paraId="72AFFE6B" w14:textId="77777777" w:rsidR="007D656F" w:rsidRPr="00D9504D" w:rsidRDefault="007D656F" w:rsidP="007D656F">
      <w:pPr>
        <w:rPr>
          <w:ins w:id="152" w:author="Sreekanth Settur" w:date="2021-11-16T11:25:00Z"/>
        </w:rPr>
      </w:pPr>
    </w:p>
    <w:p w14:paraId="64C04841" w14:textId="77777777" w:rsidR="007D656F" w:rsidRPr="00D9504D" w:rsidRDefault="007D656F" w:rsidP="007D656F">
      <w:pPr>
        <w:rPr>
          <w:ins w:id="153" w:author="Sreekanth Settur" w:date="2021-11-16T11:25:00Z"/>
        </w:rPr>
      </w:pPr>
    </w:p>
    <w:p w14:paraId="3FA0C958" w14:textId="4D36C313" w:rsidR="007D656F" w:rsidRDefault="007D656F" w:rsidP="007D656F">
      <w:pPr>
        <w:rPr>
          <w:ins w:id="154" w:author="Sreekanth Settur" w:date="2021-11-16T11:25:00Z"/>
        </w:rPr>
      </w:pPr>
    </w:p>
    <w:p w14:paraId="6034D024" w14:textId="08A0CD9C" w:rsidR="007D656F" w:rsidRDefault="007D656F" w:rsidP="007D656F">
      <w:pPr>
        <w:pStyle w:val="fntfrontnotices"/>
        <w:rPr>
          <w:ins w:id="155" w:author="Sreekanth Settur" w:date="2021-11-16T11:26:00Z"/>
        </w:rPr>
      </w:pPr>
      <w:bookmarkStart w:id="156" w:name="_Toc392767518"/>
    </w:p>
    <w:p w14:paraId="5E846E1A" w14:textId="53E0A545" w:rsidR="007D656F" w:rsidRDefault="007D656F" w:rsidP="007D656F">
      <w:pPr>
        <w:pStyle w:val="fntfrontnotices"/>
        <w:rPr>
          <w:ins w:id="157" w:author="Sreekanth Settur" w:date="2021-11-16T11:26:00Z"/>
        </w:rPr>
      </w:pPr>
    </w:p>
    <w:p w14:paraId="32C96025" w14:textId="05FF859F" w:rsidR="007D656F" w:rsidRDefault="007D656F" w:rsidP="007D656F">
      <w:pPr>
        <w:pStyle w:val="fntfrontnotices"/>
        <w:ind w:left="720"/>
        <w:rPr>
          <w:ins w:id="158" w:author="Sreekanth Settur" w:date="2021-11-16T11:28:00Z"/>
        </w:rPr>
      </w:pPr>
      <w:bookmarkStart w:id="159" w:name="_Toc392767519"/>
      <w:bookmarkEnd w:id="156"/>
      <w:ins w:id="160" w:author="Sreekanth Settur" w:date="2021-11-16T11:28:00Z">
        <w:r>
          <w:rPr>
            <w:noProof/>
            <w:lang w:val="en-US" w:eastAsia="en-US"/>
          </w:rPr>
          <w:drawing>
            <wp:inline distT="0" distB="0" distL="0" distR="0" wp14:anchorId="36B5D012" wp14:editId="77FC1BED">
              <wp:extent cx="900684" cy="251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AUTION.jpg"/>
                      <pic:cNvPicPr/>
                    </pic:nvPicPr>
                    <pic:blipFill>
                      <a:blip r:embed="rId16">
                        <a:extLst>
                          <a:ext uri="{28A0092B-C50C-407E-A947-70E740481C1C}">
                            <a14:useLocalDpi xmlns:a14="http://schemas.microsoft.com/office/drawing/2010/main" val="0"/>
                          </a:ext>
                        </a:extLst>
                      </a:blip>
                      <a:stretch>
                        <a:fillRect/>
                      </a:stretch>
                    </pic:blipFill>
                    <pic:spPr>
                      <a:xfrm>
                        <a:off x="0" y="0"/>
                        <a:ext cx="900684" cy="251460"/>
                      </a:xfrm>
                      <a:prstGeom prst="rect">
                        <a:avLst/>
                      </a:prstGeom>
                    </pic:spPr>
                  </pic:pic>
                </a:graphicData>
              </a:graphic>
            </wp:inline>
          </w:drawing>
        </w:r>
      </w:ins>
    </w:p>
    <w:p w14:paraId="2030A635" w14:textId="727A432E" w:rsidR="007D656F" w:rsidRPr="00D9504D" w:rsidRDefault="007D656F">
      <w:pPr>
        <w:pStyle w:val="fntfrontnotices"/>
        <w:ind w:left="720"/>
        <w:rPr>
          <w:ins w:id="161" w:author="Sreekanth Settur" w:date="2021-11-16T11:27:00Z"/>
        </w:rPr>
        <w:pPrChange w:id="162" w:author="Sreekanth Settur" w:date="2021-11-16T11:28:00Z">
          <w:pPr>
            <w:pStyle w:val="fntfrontnotices"/>
          </w:pPr>
        </w:pPrChange>
      </w:pPr>
      <w:ins w:id="163" w:author="Sreekanth Settur" w:date="2021-11-16T11:27:00Z">
        <w:r w:rsidRPr="00D9504D">
          <w:t>A CAUTION notice denotes a hazard. It calls attention to an operating procedure, practice, or the like that, if not correctly performed or adhered to, could result in damage to the product or loss of important data. Do not proceed beyond a CAUTION notice until the indicated conditions are fully understood and met.</w:t>
        </w:r>
      </w:ins>
    </w:p>
    <w:p w14:paraId="703E1C84" w14:textId="4279238A" w:rsidR="007D656F" w:rsidRPr="00D9504D" w:rsidRDefault="007D656F" w:rsidP="007D656F">
      <w:pPr>
        <w:pStyle w:val="fntfrontnotices"/>
        <w:rPr>
          <w:ins w:id="164" w:author="Sreekanth Settur" w:date="2021-11-16T11:25:00Z"/>
        </w:rPr>
      </w:pPr>
      <w:ins w:id="165" w:author="Sreekanth Settur" w:date="2021-11-16T11:25:00Z">
        <w:r>
          <w:rPr>
            <w:rFonts w:ascii="Keysight Sans Condensed" w:hAnsi="Keysight Sans Condensed"/>
            <w:noProof/>
            <w:lang w:val="en-US" w:eastAsia="en-US"/>
          </w:rPr>
          <w:drawing>
            <wp:inline distT="0" distB="0" distL="0" distR="0" wp14:anchorId="5C0B0EF6" wp14:editId="2F49D7C6">
              <wp:extent cx="900684" cy="251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WARNING.jpg"/>
                      <pic:cNvPicPr/>
                    </pic:nvPicPr>
                    <pic:blipFill>
                      <a:blip r:embed="rId17">
                        <a:extLst>
                          <a:ext uri="{28A0092B-C50C-407E-A947-70E740481C1C}">
                            <a14:useLocalDpi xmlns:a14="http://schemas.microsoft.com/office/drawing/2010/main" val="0"/>
                          </a:ext>
                        </a:extLst>
                      </a:blip>
                      <a:stretch>
                        <a:fillRect/>
                      </a:stretch>
                    </pic:blipFill>
                    <pic:spPr>
                      <a:xfrm>
                        <a:off x="0" y="0"/>
                        <a:ext cx="900684" cy="251460"/>
                      </a:xfrm>
                      <a:prstGeom prst="rect">
                        <a:avLst/>
                      </a:prstGeom>
                    </pic:spPr>
                  </pic:pic>
                </a:graphicData>
              </a:graphic>
            </wp:inline>
          </w:drawing>
        </w:r>
        <w:r>
          <w:rPr>
            <w:rFonts w:ascii="Keysight Sans Condensed" w:hAnsi="Keysight Sans Condensed"/>
          </w:rPr>
          <w:br/>
        </w:r>
        <w:r>
          <w:rPr>
            <w:rFonts w:ascii="Keysight Sans Condensed" w:hAnsi="Keysight Sans Condensed"/>
          </w:rPr>
          <w:br/>
        </w:r>
        <w:r w:rsidRPr="00D9504D">
          <w:t>A WARNING notice denotes a hazard. It calls attention to an operating procedure, practice, or the like that, if not correctly performed or adhered to, could result in personal injury or death. Do not proceed beyond a WARNING notice until the indicated conditions are fully understood and met.</w:t>
        </w:r>
        <w:bookmarkEnd w:id="159"/>
      </w:ins>
    </w:p>
    <w:p w14:paraId="15A2853C" w14:textId="77777777" w:rsidR="007D656F" w:rsidRDefault="007D656F">
      <w:pPr>
        <w:pStyle w:val="fntfrontnotices"/>
        <w:ind w:left="0"/>
        <w:rPr>
          <w:ins w:id="166" w:author="Sreekanth Settur" w:date="2021-11-16T11:26:00Z"/>
        </w:rPr>
        <w:sectPr w:rsidR="007D656F" w:rsidSect="007D656F">
          <w:type w:val="continuous"/>
          <w:pgSz w:w="11910" w:h="16840"/>
          <w:pgMar w:top="1300" w:right="840" w:bottom="1200" w:left="900" w:header="375" w:footer="1012" w:gutter="0"/>
          <w:cols w:num="3" w:space="720"/>
          <w:titlePg/>
          <w:docGrid w:linePitch="299"/>
          <w:sectPrChange w:id="167" w:author="Sreekanth Settur" w:date="2021-11-16T11:26:00Z">
            <w:sectPr w:rsidR="007D656F" w:rsidSect="007D656F">
              <w:pgMar w:top="1300" w:right="840" w:bottom="1200" w:left="900" w:header="375" w:footer="1012" w:gutter="0"/>
              <w:cols w:num="1"/>
            </w:sectPr>
          </w:sectPrChange>
        </w:sectPr>
        <w:pPrChange w:id="168" w:author="Sreekanth Settur" w:date="2021-11-16T11:30:00Z">
          <w:pPr>
            <w:pStyle w:val="fntfrontnotices"/>
          </w:pPr>
        </w:pPrChange>
      </w:pPr>
    </w:p>
    <w:p w14:paraId="2A37539D" w14:textId="651F5CBD" w:rsidR="007C1A94" w:rsidDel="00205664" w:rsidRDefault="007C1A94">
      <w:pPr>
        <w:pStyle w:val="Title"/>
        <w:ind w:left="0"/>
        <w:rPr>
          <w:del w:id="169" w:author="Sreekanth Settur" w:date="2021-11-09T16:04:00Z"/>
          <w:color w:val="006FC0"/>
        </w:rPr>
      </w:pPr>
    </w:p>
    <w:p w14:paraId="5313404C" w14:textId="789E1334" w:rsidR="00521785" w:rsidDel="0003534A" w:rsidRDefault="00521785">
      <w:pPr>
        <w:pStyle w:val="Title"/>
        <w:rPr>
          <w:del w:id="170" w:author="Sreekanth Settur" w:date="2021-11-09T16:04:00Z"/>
          <w:color w:val="006FC0"/>
        </w:rPr>
      </w:pPr>
    </w:p>
    <w:p w14:paraId="3FE98D53" w14:textId="1DAB3872" w:rsidR="00521785" w:rsidDel="0003534A" w:rsidRDefault="00521785">
      <w:pPr>
        <w:pStyle w:val="Title"/>
        <w:ind w:left="0"/>
        <w:rPr>
          <w:del w:id="171" w:author="Sreekanth Settur" w:date="2021-11-09T16:04:00Z"/>
          <w:color w:val="006FC0"/>
        </w:rPr>
        <w:pPrChange w:id="172" w:author="Sreekanth Settur" w:date="2021-11-09T16:04:00Z">
          <w:pPr>
            <w:pStyle w:val="Title"/>
          </w:pPr>
        </w:pPrChange>
      </w:pPr>
      <w:del w:id="173" w:author="Sreekanth Settur" w:date="2021-11-09T16:00:00Z">
        <w:r w:rsidDel="0003534A">
          <w:rPr>
            <w:b w:val="0"/>
            <w:bCs w:val="0"/>
            <w:noProof/>
          </w:rPr>
          <mc:AlternateContent>
            <mc:Choice Requires="wps">
              <w:drawing>
                <wp:anchor distT="0" distB="0" distL="114300" distR="114300" simplePos="0" relativeHeight="487609344" behindDoc="0" locked="0" layoutInCell="0" allowOverlap="1" wp14:anchorId="1143E49A" wp14:editId="058CDF49">
                  <wp:simplePos x="0" y="0"/>
                  <wp:positionH relativeFrom="page">
                    <wp:posOffset>0</wp:posOffset>
                  </wp:positionH>
                  <wp:positionV relativeFrom="page">
                    <wp:posOffset>2516589</wp:posOffset>
                  </wp:positionV>
                  <wp:extent cx="6970395" cy="683812"/>
                  <wp:effectExtent l="0" t="0" r="13335" b="2159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83812"/>
                          </a:xfrm>
                          <a:prstGeom prst="rect">
                            <a:avLst/>
                          </a:prstGeom>
                          <a:solidFill>
                            <a:schemeClr val="tx1"/>
                          </a:solidFill>
                          <a:ln w="19050">
                            <a:solidFill>
                              <a:schemeClr val="tx1"/>
                            </a:solidFill>
                            <a:miter lim="800000"/>
                            <a:headEnd/>
                            <a:tailEnd/>
                          </a:ln>
                        </wps:spPr>
                        <wps:txbx>
                          <w:txbxContent>
                            <w:p w14:paraId="67DD7E9D" w14:textId="3C83CF7A" w:rsidR="00205664" w:rsidRDefault="00205664" w:rsidP="00521785">
                              <w:pPr>
                                <w:pStyle w:val="NoSpacing"/>
                                <w:jc w:val="center"/>
                                <w:rPr>
                                  <w:noProof/>
                                  <w:color w:val="FFFFFF" w:themeColor="background1"/>
                                  <w:sz w:val="72"/>
                                  <w:szCs w:val="72"/>
                                </w:rPr>
                              </w:pPr>
                              <w:r>
                                <w:rPr>
                                  <w:noProof/>
                                  <w:color w:val="FFFFFF" w:themeColor="background1"/>
                                  <w:sz w:val="72"/>
                                  <w:szCs w:val="72"/>
                                </w:rPr>
                                <w:t>IxNetwork WebUI</w:t>
                              </w:r>
                            </w:p>
                            <w:p w14:paraId="50DFC007" w14:textId="21A470B0" w:rsidR="00205664" w:rsidRDefault="00205664" w:rsidP="00521785">
                              <w:pPr>
                                <w:pStyle w:val="NoSpacing"/>
                                <w:rPr>
                                  <w:noProof/>
                                  <w:color w:val="FFFFFF" w:themeColor="background1"/>
                                  <w:sz w:val="72"/>
                                  <w:szCs w:val="72"/>
                                </w:rPr>
                              </w:pPr>
                            </w:p>
                            <w:p w14:paraId="0AEF13B1" w14:textId="10D31996" w:rsidR="00205664" w:rsidRDefault="00205664" w:rsidP="00521785">
                              <w:pPr>
                                <w:pStyle w:val="NoSpacing"/>
                                <w:rPr>
                                  <w:color w:val="FFFFFF" w:themeColor="background1"/>
                                  <w:sz w:val="72"/>
                                  <w:szCs w:val="72"/>
                                </w:rPr>
                              </w:pPr>
                              <w:r>
                                <w:rPr>
                                  <w:noProof/>
                                  <w:color w:val="FFFFFF" w:themeColor="background1"/>
                                  <w:sz w:val="72"/>
                                  <w:szCs w:val="72"/>
                                </w:rPr>
                                <w:t xml:space="preserve"> </w:t>
                              </w:r>
                            </w:p>
                          </w:txbxContent>
                        </wps:txbx>
                        <wps:bodyPr rot="0" vert="horz" wrap="square" lIns="182880" tIns="45720" rIns="182880" bIns="45720" anchor="ctr" anchorCtr="0" upright="1">
                          <a:noAutofit/>
                        </wps:bodyPr>
                      </wps:wsp>
                    </a:graphicData>
                  </a:graphic>
                  <wp14:sizeRelH relativeFrom="page">
                    <wp14:pctWidth>90000</wp14:pctWidth>
                  </wp14:sizeRelH>
                  <wp14:sizeRelV relativeFrom="page">
                    <wp14:pctHeight>0</wp14:pctHeight>
                  </wp14:sizeRelV>
                </wp:anchor>
              </w:drawing>
            </mc:Choice>
            <mc:Fallback>
              <w:pict>
                <v:rect w14:anchorId="1143E49A" id="Rectangle 16" o:spid="_x0000_s1029" style="position:absolute;margin-left:0;margin-top:198.15pt;width:548.85pt;height:53.85pt;z-index:487609344;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" o:allowincell="f" fillcolor="black [3213]" strokecolor="black [3213]" strokeweight="1.5pt">
                  <v:textbox inset="14.4pt,,14.4pt">
                    <w:txbxContent>
                      <w:p w14:paraId="67DD7E9D" w14:textId="3C83CF7A" w:rsidR="00205664" w:rsidRDefault="00205664" w:rsidP="00521785">
                        <w:pPr>
                          <w:pStyle w:val="NoSpacing"/>
                          <w:jc w:val="center"/>
                          <w:rPr>
                            <w:noProof/>
                            <w:color w:val="FFFFFF" w:themeColor="background1"/>
                            <w:sz w:val="72"/>
                            <w:szCs w:val="72"/>
                          </w:rPr>
                        </w:pPr>
                        <w:r>
                          <w:rPr>
                            <w:noProof/>
                            <w:color w:val="FFFFFF" w:themeColor="background1"/>
                            <w:sz w:val="72"/>
                            <w:szCs w:val="72"/>
                          </w:rPr>
                          <w:t>IxNetwork WebUI</w:t>
                        </w:r>
                      </w:p>
                      <w:p w14:paraId="50DFC007" w14:textId="21A470B0" w:rsidR="00205664" w:rsidRDefault="00205664" w:rsidP="00521785">
                        <w:pPr>
                          <w:pStyle w:val="NoSpacing"/>
                          <w:rPr>
                            <w:noProof/>
                            <w:color w:val="FFFFFF" w:themeColor="background1"/>
                            <w:sz w:val="72"/>
                            <w:szCs w:val="72"/>
                          </w:rPr>
                        </w:pPr>
                      </w:p>
                      <w:p w14:paraId="0AEF13B1" w14:textId="10D31996" w:rsidR="00205664" w:rsidRDefault="00205664" w:rsidP="00521785">
                        <w:pPr>
                          <w:pStyle w:val="NoSpacing"/>
                          <w:rPr>
                            <w:color w:val="FFFFFF" w:themeColor="background1"/>
                            <w:sz w:val="72"/>
                            <w:szCs w:val="72"/>
                          </w:rPr>
                        </w:pPr>
                        <w:r>
                          <w:rPr>
                            <w:noProof/>
                            <w:color w:val="FFFFFF" w:themeColor="background1"/>
                            <w:sz w:val="72"/>
                            <w:szCs w:val="72"/>
                          </w:rPr>
                          <w:t xml:space="preserve"> </w:t>
                        </w:r>
                      </w:p>
                    </w:txbxContent>
                  </v:textbox>
                  <w10:wrap anchorx="page" anchory="page"/>
                </v:rect>
              </w:pict>
            </mc:Fallback>
          </mc:AlternateContent>
        </w:r>
      </w:del>
    </w:p>
    <w:p w14:paraId="01B42755" w14:textId="72A29C6C" w:rsidR="00521785" w:rsidDel="0003534A" w:rsidRDefault="00521785">
      <w:pPr>
        <w:pStyle w:val="Title"/>
        <w:ind w:left="0"/>
        <w:rPr>
          <w:del w:id="174" w:author="Sreekanth Settur" w:date="2021-11-09T16:04:00Z"/>
          <w:color w:val="006FC0"/>
        </w:rPr>
        <w:pPrChange w:id="175" w:author="Sreekanth Settur" w:date="2021-11-09T16:04:00Z">
          <w:pPr>
            <w:pStyle w:val="Title"/>
          </w:pPr>
        </w:pPrChange>
      </w:pPr>
    </w:p>
    <w:p w14:paraId="27056877" w14:textId="5FD315D4" w:rsidR="00521785" w:rsidDel="0003534A" w:rsidRDefault="00521785">
      <w:pPr>
        <w:pStyle w:val="Title"/>
        <w:ind w:left="0"/>
        <w:rPr>
          <w:del w:id="176" w:author="Sreekanth Settur" w:date="2021-11-09T16:04:00Z"/>
          <w:color w:val="006FC0"/>
        </w:rPr>
        <w:pPrChange w:id="177" w:author="Sreekanth Settur" w:date="2021-11-09T16:04:00Z">
          <w:pPr>
            <w:pStyle w:val="Title"/>
          </w:pPr>
        </w:pPrChange>
      </w:pPr>
      <w:del w:id="178" w:author="Sreekanth Settur" w:date="2021-11-09T16:00:00Z">
        <w:r w:rsidRPr="00521785" w:rsidDel="0003534A">
          <w:rPr>
            <w:b w:val="0"/>
            <w:bCs w:val="0"/>
            <w:noProof/>
            <w:color w:val="006FC0"/>
          </w:rPr>
          <w:drawing>
            <wp:anchor distT="0" distB="0" distL="114300" distR="114300" simplePos="0" relativeHeight="487607296" behindDoc="0" locked="0" layoutInCell="1" allowOverlap="1" wp14:anchorId="4BDA4D0B" wp14:editId="085EB5C3">
              <wp:simplePos x="0" y="0"/>
              <wp:positionH relativeFrom="column">
                <wp:posOffset>1803400</wp:posOffset>
              </wp:positionH>
              <wp:positionV relativeFrom="paragraph">
                <wp:posOffset>11430</wp:posOffset>
              </wp:positionV>
              <wp:extent cx="5170170" cy="3430270"/>
              <wp:effectExtent l="0" t="0" r="0" b="0"/>
              <wp:wrapThrough wrapText="bothSides">
                <wp:wrapPolygon edited="0">
                  <wp:start x="0" y="0"/>
                  <wp:lineTo x="0" y="21472"/>
                  <wp:lineTo x="21489" y="21472"/>
                  <wp:lineTo x="21489"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0170" cy="343027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3705BAF6" w14:textId="320CBC88" w:rsidR="00521785" w:rsidDel="0003534A" w:rsidRDefault="00521785">
      <w:pPr>
        <w:pStyle w:val="Title"/>
        <w:ind w:left="0"/>
        <w:rPr>
          <w:del w:id="179" w:author="Sreekanth Settur" w:date="2021-11-09T16:04:00Z"/>
          <w:color w:val="006FC0"/>
        </w:rPr>
        <w:pPrChange w:id="180" w:author="Sreekanth Settur" w:date="2021-11-09T16:04:00Z">
          <w:pPr>
            <w:pStyle w:val="Title"/>
          </w:pPr>
        </w:pPrChange>
      </w:pPr>
    </w:p>
    <w:p w14:paraId="0EEBE147" w14:textId="4A3A04FB" w:rsidR="00521785" w:rsidDel="0003534A" w:rsidRDefault="00521785">
      <w:pPr>
        <w:pStyle w:val="Title"/>
        <w:ind w:left="0"/>
        <w:rPr>
          <w:del w:id="181" w:author="Sreekanth Settur" w:date="2021-11-09T16:04:00Z"/>
          <w:color w:val="006FC0"/>
        </w:rPr>
        <w:pPrChange w:id="182" w:author="Sreekanth Settur" w:date="2021-11-09T16:04:00Z">
          <w:pPr>
            <w:pStyle w:val="Title"/>
          </w:pPr>
        </w:pPrChange>
      </w:pPr>
    </w:p>
    <w:p w14:paraId="251169A3" w14:textId="6EAEE936" w:rsidR="00521785" w:rsidDel="0003534A" w:rsidRDefault="00521785">
      <w:pPr>
        <w:pStyle w:val="Title"/>
        <w:ind w:left="0"/>
        <w:rPr>
          <w:del w:id="183" w:author="Sreekanth Settur" w:date="2021-11-09T16:04:00Z"/>
          <w:color w:val="006FC0"/>
        </w:rPr>
        <w:pPrChange w:id="184" w:author="Sreekanth Settur" w:date="2021-11-09T16:04:00Z">
          <w:pPr>
            <w:pStyle w:val="Title"/>
          </w:pPr>
        </w:pPrChange>
      </w:pPr>
    </w:p>
    <w:p w14:paraId="48F00DD0" w14:textId="5CE60B62" w:rsidR="00521785" w:rsidDel="0003534A" w:rsidRDefault="00521785">
      <w:pPr>
        <w:pStyle w:val="Title"/>
        <w:ind w:left="0"/>
        <w:rPr>
          <w:del w:id="185" w:author="Sreekanth Settur" w:date="2021-11-09T16:04:00Z"/>
          <w:color w:val="006FC0"/>
        </w:rPr>
        <w:pPrChange w:id="186" w:author="Sreekanth Settur" w:date="2021-11-09T16:04:00Z">
          <w:pPr>
            <w:pStyle w:val="Title"/>
          </w:pPr>
        </w:pPrChange>
      </w:pPr>
    </w:p>
    <w:p w14:paraId="3663AAA4" w14:textId="2B35D818" w:rsidR="00521785" w:rsidDel="0003534A" w:rsidRDefault="00521785">
      <w:pPr>
        <w:pStyle w:val="Title"/>
        <w:ind w:left="0"/>
        <w:rPr>
          <w:del w:id="187" w:author="Sreekanth Settur" w:date="2021-11-09T16:04:00Z"/>
          <w:color w:val="006FC0"/>
        </w:rPr>
        <w:pPrChange w:id="188" w:author="Sreekanth Settur" w:date="2021-11-09T16:04:00Z">
          <w:pPr>
            <w:pStyle w:val="Title"/>
          </w:pPr>
        </w:pPrChange>
      </w:pPr>
    </w:p>
    <w:p w14:paraId="20F15839" w14:textId="5CCD79DC" w:rsidR="00521785" w:rsidDel="0003534A" w:rsidRDefault="00521785">
      <w:pPr>
        <w:pStyle w:val="Title"/>
        <w:ind w:left="0"/>
        <w:rPr>
          <w:del w:id="189" w:author="Sreekanth Settur" w:date="2021-11-09T16:04:00Z"/>
          <w:color w:val="006FC0"/>
        </w:rPr>
        <w:pPrChange w:id="190" w:author="Sreekanth Settur" w:date="2021-11-09T16:04:00Z">
          <w:pPr>
            <w:pStyle w:val="Title"/>
          </w:pPr>
        </w:pPrChange>
      </w:pPr>
    </w:p>
    <w:p w14:paraId="4EF95DC7" w14:textId="307C7A71" w:rsidR="00521785" w:rsidDel="0003534A" w:rsidRDefault="00521785">
      <w:pPr>
        <w:pStyle w:val="Title"/>
        <w:ind w:left="0"/>
        <w:rPr>
          <w:del w:id="191" w:author="Sreekanth Settur" w:date="2021-11-09T16:04:00Z"/>
          <w:color w:val="006FC0"/>
        </w:rPr>
        <w:pPrChange w:id="192" w:author="Sreekanth Settur" w:date="2021-11-09T16:04:00Z">
          <w:pPr>
            <w:pStyle w:val="Title"/>
          </w:pPr>
        </w:pPrChange>
      </w:pPr>
    </w:p>
    <w:p w14:paraId="4D202FF0" w14:textId="3D5E5148" w:rsidR="00521785" w:rsidDel="0003534A" w:rsidRDefault="00521785">
      <w:pPr>
        <w:pStyle w:val="Title"/>
        <w:ind w:left="0"/>
        <w:rPr>
          <w:del w:id="193" w:author="Sreekanth Settur" w:date="2021-11-09T16:04:00Z"/>
          <w:color w:val="006FC0"/>
        </w:rPr>
        <w:pPrChange w:id="194" w:author="Sreekanth Settur" w:date="2021-11-09T16:04:00Z">
          <w:pPr>
            <w:pStyle w:val="Title"/>
          </w:pPr>
        </w:pPrChange>
      </w:pPr>
    </w:p>
    <w:p w14:paraId="1D2F2D90" w14:textId="77777777" w:rsidR="00521785" w:rsidDel="0003534A" w:rsidRDefault="00521785">
      <w:pPr>
        <w:pStyle w:val="Title"/>
        <w:ind w:left="0"/>
        <w:rPr>
          <w:del w:id="195" w:author="Sreekanth Settur" w:date="2021-11-09T16:04:00Z"/>
          <w:color w:val="006FC0"/>
        </w:rPr>
        <w:pPrChange w:id="196" w:author="Sreekanth Settur" w:date="2021-11-09T16:04:00Z">
          <w:pPr>
            <w:pStyle w:val="Title"/>
          </w:pPr>
        </w:pPrChange>
      </w:pPr>
    </w:p>
    <w:p w14:paraId="5F1E6F09" w14:textId="77777777" w:rsidR="00521785" w:rsidDel="0003534A" w:rsidRDefault="00521785">
      <w:pPr>
        <w:pStyle w:val="Title"/>
        <w:ind w:left="0"/>
        <w:rPr>
          <w:del w:id="197" w:author="Sreekanth Settur" w:date="2021-11-09T16:04:00Z"/>
          <w:color w:val="006FC0"/>
        </w:rPr>
        <w:pPrChange w:id="198" w:author="Sreekanth Settur" w:date="2021-11-09T16:04:00Z">
          <w:pPr>
            <w:pStyle w:val="Title"/>
          </w:pPr>
        </w:pPrChange>
      </w:pPr>
    </w:p>
    <w:p w14:paraId="04869C1F" w14:textId="77777777" w:rsidR="00521785" w:rsidDel="0003534A" w:rsidRDefault="00521785">
      <w:pPr>
        <w:pStyle w:val="Title"/>
        <w:ind w:left="0"/>
        <w:rPr>
          <w:del w:id="199" w:author="Sreekanth Settur" w:date="2021-11-09T16:04:00Z"/>
          <w:color w:val="006FC0"/>
        </w:rPr>
        <w:pPrChange w:id="200" w:author="Sreekanth Settur" w:date="2021-11-09T16:04:00Z">
          <w:pPr>
            <w:pStyle w:val="Title"/>
          </w:pPr>
        </w:pPrChange>
      </w:pPr>
    </w:p>
    <w:p w14:paraId="560C5C36" w14:textId="77777777" w:rsidR="00521785" w:rsidDel="0003534A" w:rsidRDefault="00521785">
      <w:pPr>
        <w:pStyle w:val="Title"/>
        <w:ind w:left="0"/>
        <w:rPr>
          <w:del w:id="201" w:author="Sreekanth Settur" w:date="2021-11-09T16:04:00Z"/>
          <w:color w:val="006FC0"/>
        </w:rPr>
        <w:pPrChange w:id="202" w:author="Sreekanth Settur" w:date="2021-11-09T16:04:00Z">
          <w:pPr>
            <w:pStyle w:val="Title"/>
          </w:pPr>
        </w:pPrChange>
      </w:pPr>
    </w:p>
    <w:p w14:paraId="62569535" w14:textId="77777777" w:rsidR="00521785" w:rsidDel="0003534A" w:rsidRDefault="00521785">
      <w:pPr>
        <w:pStyle w:val="Title"/>
        <w:ind w:left="0"/>
        <w:rPr>
          <w:del w:id="203" w:author="Sreekanth Settur" w:date="2021-11-09T16:04:00Z"/>
          <w:color w:val="006FC0"/>
        </w:rPr>
        <w:pPrChange w:id="204" w:author="Sreekanth Settur" w:date="2021-11-09T16:04:00Z">
          <w:pPr>
            <w:pStyle w:val="Title"/>
          </w:pPr>
        </w:pPrChange>
      </w:pPr>
    </w:p>
    <w:p w14:paraId="56F54CC8" w14:textId="77777777" w:rsidR="00521785" w:rsidDel="0003534A" w:rsidRDefault="00521785">
      <w:pPr>
        <w:pStyle w:val="Title"/>
        <w:ind w:left="0"/>
        <w:rPr>
          <w:del w:id="205" w:author="Sreekanth Settur" w:date="2021-11-09T16:04:00Z"/>
          <w:color w:val="006FC0"/>
        </w:rPr>
        <w:pPrChange w:id="206" w:author="Sreekanth Settur" w:date="2021-11-09T16:04:00Z">
          <w:pPr>
            <w:pStyle w:val="Title"/>
          </w:pPr>
        </w:pPrChange>
      </w:pPr>
    </w:p>
    <w:p w14:paraId="6CB0A037" w14:textId="77777777" w:rsidR="00521785" w:rsidDel="0003534A" w:rsidRDefault="00521785">
      <w:pPr>
        <w:pStyle w:val="Title"/>
        <w:ind w:left="0"/>
        <w:rPr>
          <w:del w:id="207" w:author="Sreekanth Settur" w:date="2021-11-09T16:04:00Z"/>
          <w:color w:val="006FC0"/>
        </w:rPr>
        <w:pPrChange w:id="208" w:author="Sreekanth Settur" w:date="2021-11-09T16:04:00Z">
          <w:pPr>
            <w:pStyle w:val="Title"/>
          </w:pPr>
        </w:pPrChange>
      </w:pPr>
    </w:p>
    <w:p w14:paraId="32ADE6C6" w14:textId="77777777" w:rsidR="00521785" w:rsidDel="0003534A" w:rsidRDefault="00521785">
      <w:pPr>
        <w:pStyle w:val="Title"/>
        <w:ind w:left="0"/>
        <w:rPr>
          <w:del w:id="209" w:author="Sreekanth Settur" w:date="2021-11-09T16:04:00Z"/>
          <w:color w:val="006FC0"/>
        </w:rPr>
        <w:pPrChange w:id="210" w:author="Sreekanth Settur" w:date="2021-11-09T16:04:00Z">
          <w:pPr>
            <w:pStyle w:val="Title"/>
          </w:pPr>
        </w:pPrChange>
      </w:pPr>
    </w:p>
    <w:p w14:paraId="10E31C0B" w14:textId="77777777" w:rsidR="00521785" w:rsidDel="0003534A" w:rsidRDefault="00521785">
      <w:pPr>
        <w:pStyle w:val="Title"/>
        <w:ind w:left="0"/>
        <w:rPr>
          <w:del w:id="211" w:author="Sreekanth Settur" w:date="2021-11-09T16:04:00Z"/>
          <w:color w:val="006FC0"/>
        </w:rPr>
        <w:pPrChange w:id="212" w:author="Sreekanth Settur" w:date="2021-11-09T16:04:00Z">
          <w:pPr>
            <w:pStyle w:val="Title"/>
          </w:pPr>
        </w:pPrChange>
      </w:pPr>
    </w:p>
    <w:p w14:paraId="6376D9E5" w14:textId="77777777" w:rsidR="00521785" w:rsidDel="0003534A" w:rsidRDefault="00521785">
      <w:pPr>
        <w:pStyle w:val="Title"/>
        <w:ind w:left="0"/>
        <w:rPr>
          <w:del w:id="213" w:author="Sreekanth Settur" w:date="2021-11-09T16:04:00Z"/>
          <w:color w:val="006FC0"/>
        </w:rPr>
        <w:pPrChange w:id="214" w:author="Sreekanth Settur" w:date="2021-11-09T16:04:00Z">
          <w:pPr>
            <w:pStyle w:val="Title"/>
          </w:pPr>
        </w:pPrChange>
      </w:pPr>
    </w:p>
    <w:p w14:paraId="39853FAA" w14:textId="77777777" w:rsidR="00521785" w:rsidDel="0003534A" w:rsidRDefault="00521785">
      <w:pPr>
        <w:pStyle w:val="Title"/>
        <w:ind w:left="0"/>
        <w:rPr>
          <w:del w:id="215" w:author="Sreekanth Settur" w:date="2021-11-09T16:04:00Z"/>
          <w:color w:val="006FC0"/>
        </w:rPr>
        <w:pPrChange w:id="216" w:author="Sreekanth Settur" w:date="2021-11-09T16:04:00Z">
          <w:pPr>
            <w:pStyle w:val="Title"/>
          </w:pPr>
        </w:pPrChange>
      </w:pPr>
    </w:p>
    <w:p w14:paraId="31F96376" w14:textId="77777777" w:rsidR="00521785" w:rsidDel="0003534A" w:rsidRDefault="00521785">
      <w:pPr>
        <w:pStyle w:val="Title"/>
        <w:ind w:left="0"/>
        <w:rPr>
          <w:del w:id="217" w:author="Sreekanth Settur" w:date="2021-11-09T16:04:00Z"/>
          <w:color w:val="006FC0"/>
        </w:rPr>
        <w:pPrChange w:id="218" w:author="Sreekanth Settur" w:date="2021-11-09T16:04:00Z">
          <w:pPr>
            <w:pStyle w:val="Title"/>
          </w:pPr>
        </w:pPrChange>
      </w:pPr>
    </w:p>
    <w:p w14:paraId="3629CADB" w14:textId="77777777" w:rsidR="00521785" w:rsidDel="0003534A" w:rsidRDefault="00521785">
      <w:pPr>
        <w:pStyle w:val="Title"/>
        <w:ind w:left="0"/>
        <w:rPr>
          <w:del w:id="219" w:author="Sreekanth Settur" w:date="2021-11-09T16:04:00Z"/>
          <w:color w:val="006FC0"/>
        </w:rPr>
        <w:pPrChange w:id="220" w:author="Sreekanth Settur" w:date="2021-11-09T16:04:00Z">
          <w:pPr>
            <w:pStyle w:val="Title"/>
          </w:pPr>
        </w:pPrChange>
      </w:pPr>
    </w:p>
    <w:p w14:paraId="59405124" w14:textId="77777777" w:rsidR="00521785" w:rsidDel="0003534A" w:rsidRDefault="00521785">
      <w:pPr>
        <w:pStyle w:val="Title"/>
        <w:ind w:left="0"/>
        <w:rPr>
          <w:del w:id="221" w:author="Sreekanth Settur" w:date="2021-11-09T16:04:00Z"/>
          <w:color w:val="006FC0"/>
        </w:rPr>
        <w:pPrChange w:id="222" w:author="Sreekanth Settur" w:date="2021-11-09T16:04:00Z">
          <w:pPr>
            <w:pStyle w:val="Title"/>
          </w:pPr>
        </w:pPrChange>
      </w:pPr>
    </w:p>
    <w:p w14:paraId="236B3264" w14:textId="77777777" w:rsidR="00521785" w:rsidDel="0003534A" w:rsidRDefault="00521785">
      <w:pPr>
        <w:pStyle w:val="Title"/>
        <w:ind w:left="0"/>
        <w:rPr>
          <w:del w:id="223" w:author="Sreekanth Settur" w:date="2021-11-09T16:04:00Z"/>
          <w:color w:val="006FC0"/>
        </w:rPr>
        <w:pPrChange w:id="224" w:author="Sreekanth Settur" w:date="2021-11-09T16:04:00Z">
          <w:pPr>
            <w:pStyle w:val="Title"/>
          </w:pPr>
        </w:pPrChange>
      </w:pPr>
    </w:p>
    <w:p w14:paraId="54A11EF8" w14:textId="77777777" w:rsidR="00521785" w:rsidDel="0003534A" w:rsidRDefault="00521785">
      <w:pPr>
        <w:pStyle w:val="Title"/>
        <w:ind w:left="0"/>
        <w:rPr>
          <w:del w:id="225" w:author="Sreekanth Settur" w:date="2021-11-09T16:04:00Z"/>
          <w:color w:val="006FC0"/>
        </w:rPr>
        <w:pPrChange w:id="226" w:author="Sreekanth Settur" w:date="2021-11-09T16:04:00Z">
          <w:pPr>
            <w:pStyle w:val="Title"/>
          </w:pPr>
        </w:pPrChange>
      </w:pPr>
    </w:p>
    <w:p w14:paraId="4B9828C5" w14:textId="68CA5630" w:rsidR="0074587E" w:rsidDel="0003534A" w:rsidRDefault="0074587E">
      <w:pPr>
        <w:pStyle w:val="Title"/>
        <w:ind w:left="0"/>
        <w:rPr>
          <w:del w:id="227" w:author="Sreekanth Settur" w:date="2021-11-09T16:04:00Z"/>
          <w:color w:val="006FC0"/>
        </w:rPr>
      </w:pPr>
    </w:p>
    <w:p w14:paraId="2A668611" w14:textId="3A31FAD7" w:rsidR="0074587E" w:rsidRPr="0074587E" w:rsidRDefault="0074587E">
      <w:pPr>
        <w:pStyle w:val="Title"/>
        <w:ind w:left="0"/>
        <w:pPrChange w:id="228" w:author="Sreekanth Settur" w:date="2021-11-09T16:04:00Z">
          <w:pPr>
            <w:pStyle w:val="Title"/>
          </w:pPr>
        </w:pPrChange>
      </w:pPr>
      <w:r>
        <w:rPr>
          <w:color w:val="006FC0"/>
        </w:rPr>
        <w:t>Table of Contents</w:t>
      </w:r>
    </w:p>
    <w:sdt>
      <w:sdtPr>
        <w:rPr>
          <w:b w:val="0"/>
          <w:bCs w:val="0"/>
          <w:sz w:val="22"/>
          <w:szCs w:val="22"/>
        </w:rPr>
        <w:id w:val="-507596404"/>
        <w:docPartObj>
          <w:docPartGallery w:val="Table of Contents"/>
          <w:docPartUnique/>
        </w:docPartObj>
      </w:sdtPr>
      <w:sdtEndPr>
        <w:rPr>
          <w:noProof/>
          <w:color w:val="0070C0"/>
        </w:rPr>
      </w:sdtEndPr>
      <w:sdtContent>
        <w:p w14:paraId="2AC32B97" w14:textId="71E684AF" w:rsidR="00526314" w:rsidRPr="00526314" w:rsidRDefault="00B0165F">
          <w:pPr>
            <w:pStyle w:val="TOC1"/>
            <w:tabs>
              <w:tab w:val="left" w:pos="768"/>
              <w:tab w:val="right" w:leader="dot" w:pos="10160"/>
            </w:tabs>
            <w:rPr>
              <w:rFonts w:asciiTheme="minorHAnsi" w:eastAsiaTheme="minorEastAsia" w:hAnsiTheme="minorHAnsi" w:cstheme="minorBidi"/>
              <w:b w:val="0"/>
              <w:bCs w:val="0"/>
              <w:noProof/>
              <w:color w:val="0070C0"/>
              <w:sz w:val="22"/>
              <w:szCs w:val="22"/>
            </w:rPr>
          </w:pPr>
          <w:r w:rsidRPr="00526314">
            <w:rPr>
              <w:color w:val="0070C0"/>
            </w:rPr>
            <w:fldChar w:fldCharType="begin"/>
          </w:r>
          <w:r w:rsidRPr="00526314">
            <w:rPr>
              <w:color w:val="0070C0"/>
            </w:rPr>
            <w:instrText xml:space="preserve"> TOC \o "1-3" \h \z \u </w:instrText>
          </w:r>
          <w:r w:rsidRPr="00526314">
            <w:rPr>
              <w:color w:val="0070C0"/>
            </w:rPr>
            <w:fldChar w:fldCharType="separate"/>
          </w:r>
          <w:r w:rsidR="00275A0B">
            <w:fldChar w:fldCharType="begin"/>
          </w:r>
          <w:r w:rsidR="00275A0B">
            <w:instrText xml:space="preserve"> HYPERLINK \l "_Toc46509736" </w:instrText>
          </w:r>
          <w:r w:rsidR="00275A0B">
            <w:fldChar w:fldCharType="separate"/>
          </w:r>
          <w:r w:rsidR="00526314" w:rsidRPr="00526314">
            <w:rPr>
              <w:rStyle w:val="Hyperlink"/>
              <w:noProof/>
              <w:color w:val="0070C0"/>
              <w:spacing w:val="-1"/>
            </w:rPr>
            <w:t>1.</w:t>
          </w:r>
          <w:r w:rsidR="00526314" w:rsidRPr="00526314">
            <w:rPr>
              <w:rFonts w:asciiTheme="minorHAnsi" w:eastAsiaTheme="minorEastAsia" w:hAnsiTheme="minorHAnsi" w:cstheme="minorBidi"/>
              <w:b w:val="0"/>
              <w:bCs w:val="0"/>
              <w:noProof/>
              <w:color w:val="0070C0"/>
              <w:sz w:val="22"/>
              <w:szCs w:val="22"/>
            </w:rPr>
            <w:tab/>
          </w:r>
          <w:r w:rsidR="00526314" w:rsidRPr="00526314">
            <w:rPr>
              <w:rStyle w:val="Hyperlink"/>
              <w:noProof/>
              <w:color w:val="0070C0"/>
            </w:rPr>
            <w:t>Overview</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_Toc46509736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3</w:t>
          </w:r>
          <w:r w:rsidR="00526314" w:rsidRPr="00526314">
            <w:rPr>
              <w:noProof/>
              <w:webHidden/>
              <w:color w:val="0070C0"/>
            </w:rPr>
            <w:fldChar w:fldCharType="end"/>
          </w:r>
          <w:r w:rsidR="00275A0B">
            <w:rPr>
              <w:noProof/>
              <w:color w:val="0070C0"/>
            </w:rPr>
            <w:fldChar w:fldCharType="end"/>
          </w:r>
        </w:p>
        <w:p w14:paraId="1C6C1BF2" w14:textId="01C8981F"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"_Toc46509737" </w:instrText>
          </w:r>
          <w:r>
            <w:fldChar w:fldCharType="separate"/>
          </w:r>
          <w:r w:rsidR="00526314" w:rsidRPr="00526314">
            <w:rPr>
              <w:rStyle w:val="Hyperlink"/>
              <w:noProof/>
              <w:color w:val="0070C0"/>
              <w:spacing w:val="-3"/>
            </w:rPr>
            <w:t>1.1.</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Introduction to</w:t>
          </w:r>
          <w:r w:rsidR="00526314" w:rsidRPr="00526314">
            <w:rPr>
              <w:rStyle w:val="Hyperlink"/>
              <w:noProof/>
              <w:color w:val="0070C0"/>
              <w:spacing w:val="-3"/>
            </w:rPr>
            <w:t xml:space="preserve"> </w:t>
          </w:r>
          <w:r w:rsidR="00526314" w:rsidRPr="00526314">
            <w:rPr>
              <w:rStyle w:val="Hyperlink"/>
              <w:noProof/>
              <w:color w:val="0070C0"/>
            </w:rPr>
            <w:t>IxNetwork</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_Toc46509737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3</w:t>
          </w:r>
          <w:r w:rsidR="00526314" w:rsidRPr="00526314">
            <w:rPr>
              <w:noProof/>
              <w:webHidden/>
              <w:color w:val="0070C0"/>
            </w:rPr>
            <w:fldChar w:fldCharType="end"/>
          </w:r>
          <w:r>
            <w:rPr>
              <w:noProof/>
              <w:color w:val="0070C0"/>
            </w:rPr>
            <w:fldChar w:fldCharType="end"/>
          </w:r>
        </w:p>
        <w:p w14:paraId="7A78CF74" w14:textId="6A7F915C"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"_Toc46509738" </w:instrText>
          </w:r>
          <w:r>
            <w:fldChar w:fldCharType="separate"/>
          </w:r>
          <w:r w:rsidR="00526314" w:rsidRPr="00526314">
            <w:rPr>
              <w:rStyle w:val="Hyperlink"/>
              <w:noProof/>
              <w:color w:val="0070C0"/>
              <w:spacing w:val="-3"/>
            </w:rPr>
            <w:t>1.2.</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What is IxNetwork Web</w:t>
          </w:r>
          <w:r w:rsidR="00526314" w:rsidRPr="00526314">
            <w:rPr>
              <w:rStyle w:val="Hyperlink"/>
              <w:noProof/>
              <w:color w:val="0070C0"/>
              <w:spacing w:val="-4"/>
            </w:rPr>
            <w:t xml:space="preserve"> </w:t>
          </w:r>
          <w:r w:rsidR="00526314" w:rsidRPr="00526314">
            <w:rPr>
              <w:rStyle w:val="Hyperlink"/>
              <w:noProof/>
              <w:color w:val="0070C0"/>
            </w:rPr>
            <w:t>App</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_Toc46509738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3</w:t>
          </w:r>
          <w:r w:rsidR="00526314" w:rsidRPr="00526314">
            <w:rPr>
              <w:noProof/>
              <w:webHidden/>
              <w:color w:val="0070C0"/>
            </w:rPr>
            <w:fldChar w:fldCharType="end"/>
          </w:r>
          <w:r>
            <w:rPr>
              <w:noProof/>
              <w:color w:val="0070C0"/>
            </w:rPr>
            <w:fldChar w:fldCharType="end"/>
          </w:r>
        </w:p>
        <w:p w14:paraId="07BB8C5B" w14:textId="63D8083D"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"_Toc46509739" </w:instrText>
          </w:r>
          <w:r>
            <w:fldChar w:fldCharType="separate"/>
          </w:r>
          <w:r w:rsidR="00526314" w:rsidRPr="00526314">
            <w:rPr>
              <w:rStyle w:val="Hyperlink"/>
              <w:noProof/>
              <w:color w:val="0070C0"/>
              <w:spacing w:val="-3"/>
            </w:rPr>
            <w:t>1.3.</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Prerequisites</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_Toc46509739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3</w:t>
          </w:r>
          <w:r w:rsidR="00526314" w:rsidRPr="00526314">
            <w:rPr>
              <w:noProof/>
              <w:webHidden/>
              <w:color w:val="0070C0"/>
            </w:rPr>
            <w:fldChar w:fldCharType="end"/>
          </w:r>
          <w:r>
            <w:rPr>
              <w:noProof/>
              <w:color w:val="0070C0"/>
            </w:rPr>
            <w:fldChar w:fldCharType="end"/>
          </w:r>
        </w:p>
        <w:p w14:paraId="4104323C" w14:textId="1312FF58" w:rsidR="00526314" w:rsidRPr="00526314" w:rsidRDefault="00275A0B">
          <w:pPr>
            <w:pStyle w:val="TOC1"/>
            <w:tabs>
              <w:tab w:val="left" w:pos="768"/>
              <w:tab w:val="right" w:leader="dot" w:pos="10160"/>
            </w:tabs>
            <w:rPr>
              <w:rFonts w:asciiTheme="minorHAnsi" w:eastAsiaTheme="minorEastAsia" w:hAnsiTheme="minorHAnsi" w:cstheme="minorBidi"/>
              <w:b w:val="0"/>
              <w:bCs w:val="0"/>
              <w:noProof/>
              <w:color w:val="0070C0"/>
              <w:sz w:val="22"/>
              <w:szCs w:val="22"/>
            </w:rPr>
          </w:pPr>
          <w:r>
            <w:fldChar w:fldCharType="begin"/>
          </w:r>
          <w:r>
            <w:instrText xml:space="preserve"> HYPERLINK \l "_Toc46509740" </w:instrText>
          </w:r>
          <w:r>
            <w:fldChar w:fldCharType="separate"/>
          </w:r>
          <w:r w:rsidR="00526314" w:rsidRPr="00526314">
            <w:rPr>
              <w:rStyle w:val="Hyperlink"/>
              <w:noProof/>
              <w:color w:val="0070C0"/>
              <w:spacing w:val="-1"/>
            </w:rPr>
            <w:t>2.</w:t>
          </w:r>
          <w:r w:rsidR="00526314" w:rsidRPr="00526314">
            <w:rPr>
              <w:rFonts w:asciiTheme="minorHAnsi" w:eastAsiaTheme="minorEastAsia" w:hAnsiTheme="minorHAnsi" w:cstheme="minorBidi"/>
              <w:b w:val="0"/>
              <w:bCs w:val="0"/>
              <w:noProof/>
              <w:color w:val="0070C0"/>
              <w:sz w:val="22"/>
              <w:szCs w:val="22"/>
            </w:rPr>
            <w:tab/>
          </w:r>
          <w:r w:rsidR="00526314" w:rsidRPr="00526314">
            <w:rPr>
              <w:rStyle w:val="Hyperlink"/>
              <w:noProof/>
              <w:color w:val="0070C0"/>
            </w:rPr>
            <w:t>Configure BGP from the sample</w:t>
          </w:r>
          <w:r w:rsidR="00526314" w:rsidRPr="00526314">
            <w:rPr>
              <w:rStyle w:val="Hyperlink"/>
              <w:noProof/>
              <w:color w:val="0070C0"/>
              <w:spacing w:val="-7"/>
            </w:rPr>
            <w:t xml:space="preserve"> </w:t>
          </w:r>
          <w:r w:rsidR="00526314" w:rsidRPr="00526314">
            <w:rPr>
              <w:rStyle w:val="Hyperlink"/>
              <w:noProof/>
              <w:color w:val="0070C0"/>
            </w:rPr>
            <w:t>scenarios</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_Toc46509740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4</w:t>
          </w:r>
          <w:r w:rsidR="00526314" w:rsidRPr="00526314">
            <w:rPr>
              <w:noProof/>
              <w:webHidden/>
              <w:color w:val="0070C0"/>
            </w:rPr>
            <w:fldChar w:fldCharType="end"/>
          </w:r>
          <w:r>
            <w:rPr>
              <w:noProof/>
              <w:color w:val="0070C0"/>
            </w:rPr>
            <w:fldChar w:fldCharType="end"/>
          </w:r>
        </w:p>
        <w:p w14:paraId="590803F5" w14:textId="0D280C4C"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"_Toc46509741" </w:instrText>
          </w:r>
          <w:r>
            <w:fldChar w:fldCharType="separate"/>
          </w:r>
          <w:r w:rsidR="00526314" w:rsidRPr="00526314">
            <w:rPr>
              <w:rStyle w:val="Hyperlink"/>
              <w:noProof/>
              <w:color w:val="0070C0"/>
              <w:spacing w:val="-3"/>
            </w:rPr>
            <w:t>2.1.</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IxNetwork Web App login</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_Toc46509741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4</w:t>
          </w:r>
          <w:r w:rsidR="00526314" w:rsidRPr="00526314">
            <w:rPr>
              <w:noProof/>
              <w:webHidden/>
              <w:color w:val="0070C0"/>
            </w:rPr>
            <w:fldChar w:fldCharType="end"/>
          </w:r>
          <w:r>
            <w:rPr>
              <w:noProof/>
              <w:color w:val="0070C0"/>
            </w:rPr>
            <w:fldChar w:fldCharType="end"/>
          </w:r>
        </w:p>
        <w:p w14:paraId="238CB7E1" w14:textId="5DB6399D"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"_Toc46509742" </w:instrText>
          </w:r>
          <w:r>
            <w:fldChar w:fldCharType="separate"/>
          </w:r>
          <w:r w:rsidR="00526314" w:rsidRPr="00526314">
            <w:rPr>
              <w:rStyle w:val="Hyperlink"/>
              <w:noProof/>
              <w:color w:val="0070C0"/>
              <w:spacing w:val="-3"/>
            </w:rPr>
            <w:t>2.2.</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Create</w:t>
          </w:r>
          <w:r w:rsidR="00526314" w:rsidRPr="00526314">
            <w:rPr>
              <w:rStyle w:val="Hyperlink"/>
              <w:noProof/>
              <w:color w:val="0070C0"/>
              <w:spacing w:val="-1"/>
            </w:rPr>
            <w:t xml:space="preserve"> </w:t>
          </w:r>
          <w:r w:rsidR="00526314" w:rsidRPr="00526314">
            <w:rPr>
              <w:rStyle w:val="Hyperlink"/>
              <w:noProof/>
              <w:color w:val="0070C0"/>
            </w:rPr>
            <w:t>Session</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_Toc46509742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4</w:t>
          </w:r>
          <w:r w:rsidR="00526314" w:rsidRPr="00526314">
            <w:rPr>
              <w:noProof/>
              <w:webHidden/>
              <w:color w:val="0070C0"/>
            </w:rPr>
            <w:fldChar w:fldCharType="end"/>
          </w:r>
          <w:r>
            <w:rPr>
              <w:noProof/>
              <w:color w:val="0070C0"/>
            </w:rPr>
            <w:fldChar w:fldCharType="end"/>
          </w:r>
        </w:p>
        <w:p w14:paraId="6876FF76" w14:textId="030BEA30"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"_Toc46509743" </w:instrText>
          </w:r>
          <w:r>
            <w:fldChar w:fldCharType="separate"/>
          </w:r>
          <w:r w:rsidR="00526314" w:rsidRPr="00526314">
            <w:rPr>
              <w:rStyle w:val="Hyperlink"/>
              <w:noProof/>
              <w:color w:val="0070C0"/>
              <w:spacing w:val="-3"/>
            </w:rPr>
            <w:t>2.3.</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Select sample</w:t>
          </w:r>
          <w:r w:rsidR="00526314" w:rsidRPr="00526314">
            <w:rPr>
              <w:rStyle w:val="Hyperlink"/>
              <w:noProof/>
              <w:color w:val="0070C0"/>
              <w:spacing w:val="-1"/>
            </w:rPr>
            <w:t xml:space="preserve"> </w:t>
          </w:r>
          <w:r w:rsidR="00526314" w:rsidRPr="00526314">
            <w:rPr>
              <w:rStyle w:val="Hyperlink"/>
              <w:noProof/>
              <w:color w:val="0070C0"/>
            </w:rPr>
            <w:t>scenario</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_Toc46509743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5</w:t>
          </w:r>
          <w:r w:rsidR="00526314" w:rsidRPr="00526314">
            <w:rPr>
              <w:noProof/>
              <w:webHidden/>
              <w:color w:val="0070C0"/>
            </w:rPr>
            <w:fldChar w:fldCharType="end"/>
          </w:r>
          <w:r>
            <w:rPr>
              <w:noProof/>
              <w:color w:val="0070C0"/>
            </w:rPr>
            <w:fldChar w:fldCharType="end"/>
          </w:r>
        </w:p>
        <w:p w14:paraId="38335212" w14:textId="28845188"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"_Toc46509744" </w:instrText>
          </w:r>
          <w:r>
            <w:fldChar w:fldCharType="separate"/>
          </w:r>
          <w:r w:rsidR="00526314" w:rsidRPr="00526314">
            <w:rPr>
              <w:rStyle w:val="Hyperlink"/>
              <w:noProof/>
              <w:color w:val="0070C0"/>
              <w:spacing w:val="-3"/>
            </w:rPr>
            <w:t>2.4.</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Assign Ports</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_Toc46509744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5</w:t>
          </w:r>
          <w:r w:rsidR="00526314" w:rsidRPr="00526314">
            <w:rPr>
              <w:noProof/>
              <w:webHidden/>
              <w:color w:val="0070C0"/>
            </w:rPr>
            <w:fldChar w:fldCharType="end"/>
          </w:r>
          <w:r>
            <w:rPr>
              <w:noProof/>
              <w:color w:val="0070C0"/>
            </w:rPr>
            <w:fldChar w:fldCharType="end"/>
          </w:r>
        </w:p>
        <w:p w14:paraId="23E04E37" w14:textId="52E352D6"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"_Toc46509745" </w:instrText>
          </w:r>
          <w:r>
            <w:fldChar w:fldCharType="separate"/>
          </w:r>
          <w:r w:rsidR="00526314" w:rsidRPr="00526314">
            <w:rPr>
              <w:rStyle w:val="Hyperlink"/>
              <w:noProof/>
              <w:color w:val="0070C0"/>
              <w:spacing w:val="-3"/>
            </w:rPr>
            <w:t>2.5.</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License</w:t>
          </w:r>
          <w:r w:rsidR="00526314" w:rsidRPr="00526314">
            <w:rPr>
              <w:rStyle w:val="Hyperlink"/>
              <w:noProof/>
              <w:color w:val="0070C0"/>
              <w:spacing w:val="-1"/>
            </w:rPr>
            <w:t xml:space="preserve"> </w:t>
          </w:r>
          <w:r w:rsidR="00526314" w:rsidRPr="00526314">
            <w:rPr>
              <w:rStyle w:val="Hyperlink"/>
              <w:noProof/>
              <w:color w:val="0070C0"/>
            </w:rPr>
            <w:t>Settings:</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_Toc46509745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7</w:t>
          </w:r>
          <w:r w:rsidR="00526314" w:rsidRPr="00526314">
            <w:rPr>
              <w:noProof/>
              <w:webHidden/>
              <w:color w:val="0070C0"/>
            </w:rPr>
            <w:fldChar w:fldCharType="end"/>
          </w:r>
          <w:r>
            <w:rPr>
              <w:noProof/>
              <w:color w:val="0070C0"/>
            </w:rPr>
            <w:fldChar w:fldCharType="end"/>
          </w:r>
        </w:p>
        <w:p w14:paraId="6F254701" w14:textId="3A986F98"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"_Toc46509746" </w:instrText>
          </w:r>
          <w:r>
            <w:fldChar w:fldCharType="separate"/>
          </w:r>
          <w:r w:rsidR="00526314" w:rsidRPr="00526314">
            <w:rPr>
              <w:rStyle w:val="Hyperlink"/>
              <w:noProof/>
              <w:color w:val="0070C0"/>
              <w:spacing w:val="-3"/>
            </w:rPr>
            <w:t>2.6.</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Edit Protocol grid</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_Toc46509746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7</w:t>
          </w:r>
          <w:r w:rsidR="00526314" w:rsidRPr="00526314">
            <w:rPr>
              <w:noProof/>
              <w:webHidden/>
              <w:color w:val="0070C0"/>
            </w:rPr>
            <w:fldChar w:fldCharType="end"/>
          </w:r>
          <w:r>
            <w:rPr>
              <w:noProof/>
              <w:color w:val="0070C0"/>
            </w:rPr>
            <w:fldChar w:fldCharType="end"/>
          </w:r>
        </w:p>
        <w:p w14:paraId="0421E5F5" w14:textId="1F3DA177"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"_Toc46509747" </w:instrText>
          </w:r>
          <w:r>
            <w:fldChar w:fldCharType="separate"/>
          </w:r>
          <w:r w:rsidR="00526314" w:rsidRPr="00526314">
            <w:rPr>
              <w:rStyle w:val="Hyperlink"/>
              <w:noProof/>
              <w:color w:val="0070C0"/>
              <w:spacing w:val="-3"/>
            </w:rPr>
            <w:t>2.7.</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Run Test/Protocol</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_Toc46509747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8</w:t>
          </w:r>
          <w:r w:rsidR="00526314" w:rsidRPr="00526314">
            <w:rPr>
              <w:noProof/>
              <w:webHidden/>
              <w:color w:val="0070C0"/>
            </w:rPr>
            <w:fldChar w:fldCharType="end"/>
          </w:r>
          <w:r>
            <w:rPr>
              <w:noProof/>
              <w:color w:val="0070C0"/>
            </w:rPr>
            <w:fldChar w:fldCharType="end"/>
          </w:r>
        </w:p>
        <w:p w14:paraId="237F8D65" w14:textId="277B56B7"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"_Toc46509748" </w:instrText>
          </w:r>
          <w:r>
            <w:fldChar w:fldCharType="separate"/>
          </w:r>
          <w:r w:rsidR="00526314" w:rsidRPr="00526314">
            <w:rPr>
              <w:rStyle w:val="Hyperlink"/>
              <w:noProof/>
              <w:color w:val="0070C0"/>
              <w:spacing w:val="-3"/>
            </w:rPr>
            <w:t>2.8.</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Protocol View</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_Toc46509748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8</w:t>
          </w:r>
          <w:r w:rsidR="00526314" w:rsidRPr="00526314">
            <w:rPr>
              <w:noProof/>
              <w:webHidden/>
              <w:color w:val="0070C0"/>
            </w:rPr>
            <w:fldChar w:fldCharType="end"/>
          </w:r>
          <w:r>
            <w:rPr>
              <w:noProof/>
              <w:color w:val="0070C0"/>
            </w:rPr>
            <w:fldChar w:fldCharType="end"/>
          </w:r>
        </w:p>
        <w:p w14:paraId="6F6027AB" w14:textId="299BA4AC"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"_Toc46509749" </w:instrText>
          </w:r>
          <w:r>
            <w:fldChar w:fldCharType="separate"/>
          </w:r>
          <w:r w:rsidR="00526314" w:rsidRPr="00526314">
            <w:rPr>
              <w:rStyle w:val="Hyperlink"/>
              <w:noProof/>
              <w:color w:val="0070C0"/>
              <w:spacing w:val="-3"/>
            </w:rPr>
            <w:t>2.9.</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Traffic</w:t>
          </w:r>
          <w:r w:rsidR="00526314" w:rsidRPr="00526314">
            <w:rPr>
              <w:rStyle w:val="Hyperlink"/>
              <w:noProof/>
              <w:color w:val="0070C0"/>
              <w:spacing w:val="-3"/>
            </w:rPr>
            <w:t xml:space="preserve"> </w:t>
          </w:r>
          <w:r w:rsidR="00526314" w:rsidRPr="00526314">
            <w:rPr>
              <w:rStyle w:val="Hyperlink"/>
              <w:noProof/>
              <w:color w:val="0070C0"/>
            </w:rPr>
            <w:t>Grid</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_Toc46509749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9</w:t>
          </w:r>
          <w:r w:rsidR="00526314" w:rsidRPr="00526314">
            <w:rPr>
              <w:noProof/>
              <w:webHidden/>
              <w:color w:val="0070C0"/>
            </w:rPr>
            <w:fldChar w:fldCharType="end"/>
          </w:r>
          <w:r>
            <w:rPr>
              <w:noProof/>
              <w:color w:val="0070C0"/>
            </w:rPr>
            <w:fldChar w:fldCharType="end"/>
          </w:r>
        </w:p>
        <w:p w14:paraId="56DEAC01" w14:textId="20E47FF3" w:rsidR="00526314" w:rsidRPr="00526314" w:rsidRDefault="00275A0B">
          <w:pPr>
            <w:pStyle w:val="TOC2"/>
            <w:tabs>
              <w:tab w:val="left" w:pos="1320"/>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"_Toc46509750" </w:instrText>
          </w:r>
          <w:r>
            <w:fldChar w:fldCharType="separate"/>
          </w:r>
          <w:r w:rsidR="00526314" w:rsidRPr="00526314">
            <w:rPr>
              <w:rStyle w:val="Hyperlink"/>
              <w:noProof/>
              <w:color w:val="0070C0"/>
              <w:spacing w:val="-3"/>
            </w:rPr>
            <w:t>2.10.</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Statistics</w:t>
          </w:r>
          <w:r w:rsidR="00526314" w:rsidRPr="00526314">
            <w:rPr>
              <w:rStyle w:val="Hyperlink"/>
              <w:noProof/>
              <w:color w:val="0070C0"/>
              <w:spacing w:val="-1"/>
            </w:rPr>
            <w:t xml:space="preserve"> </w:t>
          </w:r>
          <w:r w:rsidR="00526314" w:rsidRPr="00526314">
            <w:rPr>
              <w:rStyle w:val="Hyperlink"/>
              <w:noProof/>
              <w:color w:val="0070C0"/>
            </w:rPr>
            <w:t>View</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_Toc46509750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9</w:t>
          </w:r>
          <w:r w:rsidR="00526314" w:rsidRPr="00526314">
            <w:rPr>
              <w:noProof/>
              <w:webHidden/>
              <w:color w:val="0070C0"/>
            </w:rPr>
            <w:fldChar w:fldCharType="end"/>
          </w:r>
          <w:r>
            <w:rPr>
              <w:noProof/>
              <w:color w:val="0070C0"/>
            </w:rPr>
            <w:fldChar w:fldCharType="end"/>
          </w:r>
        </w:p>
        <w:p w14:paraId="377976F5" w14:textId="106DD044" w:rsidR="00526314" w:rsidRPr="00526314" w:rsidRDefault="00275A0B">
          <w:pPr>
            <w:pStyle w:val="TOC1"/>
            <w:tabs>
              <w:tab w:val="left" w:pos="768"/>
              <w:tab w:val="right" w:leader="dot" w:pos="10160"/>
            </w:tabs>
            <w:rPr>
              <w:rFonts w:asciiTheme="minorHAnsi" w:eastAsiaTheme="minorEastAsia" w:hAnsiTheme="minorHAnsi" w:cstheme="minorBidi"/>
              <w:b w:val="0"/>
              <w:bCs w:val="0"/>
              <w:noProof/>
              <w:color w:val="0070C0"/>
              <w:sz w:val="22"/>
              <w:szCs w:val="22"/>
            </w:rPr>
          </w:pPr>
          <w:r>
            <w:fldChar w:fldCharType="begin"/>
          </w:r>
          <w:r>
            <w:instrText xml:space="preserve"> HYPERLINK \l "_Toc46509751" </w:instrText>
          </w:r>
          <w:r>
            <w:fldChar w:fldCharType="separate"/>
          </w:r>
          <w:r w:rsidR="00526314" w:rsidRPr="00526314">
            <w:rPr>
              <w:rStyle w:val="Hyperlink"/>
              <w:noProof/>
              <w:color w:val="0070C0"/>
              <w:spacing w:val="-1"/>
            </w:rPr>
            <w:t>3.</w:t>
          </w:r>
          <w:r w:rsidR="00526314" w:rsidRPr="00526314">
            <w:rPr>
              <w:rFonts w:asciiTheme="minorHAnsi" w:eastAsiaTheme="minorEastAsia" w:hAnsiTheme="minorHAnsi" w:cstheme="minorBidi"/>
              <w:b w:val="0"/>
              <w:bCs w:val="0"/>
              <w:noProof/>
              <w:color w:val="0070C0"/>
              <w:sz w:val="22"/>
              <w:szCs w:val="22"/>
            </w:rPr>
            <w:tab/>
          </w:r>
          <w:r w:rsidR="00526314" w:rsidRPr="00526314">
            <w:rPr>
              <w:rStyle w:val="Hyperlink"/>
              <w:noProof/>
              <w:color w:val="0070C0"/>
            </w:rPr>
            <w:t>Configure OSPF from</w:t>
          </w:r>
          <w:r w:rsidR="00526314" w:rsidRPr="00526314">
            <w:rPr>
              <w:rStyle w:val="Hyperlink"/>
              <w:noProof/>
              <w:color w:val="0070C0"/>
              <w:spacing w:val="-6"/>
            </w:rPr>
            <w:t xml:space="preserve"> </w:t>
          </w:r>
          <w:r w:rsidR="00526314" w:rsidRPr="00526314">
            <w:rPr>
              <w:rStyle w:val="Hyperlink"/>
              <w:noProof/>
              <w:color w:val="0070C0"/>
            </w:rPr>
            <w:t>scratch</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_Toc46509751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11</w:t>
          </w:r>
          <w:r w:rsidR="00526314" w:rsidRPr="00526314">
            <w:rPr>
              <w:noProof/>
              <w:webHidden/>
              <w:color w:val="0070C0"/>
            </w:rPr>
            <w:fldChar w:fldCharType="end"/>
          </w:r>
          <w:r>
            <w:rPr>
              <w:noProof/>
              <w:color w:val="0070C0"/>
            </w:rPr>
            <w:fldChar w:fldCharType="end"/>
          </w:r>
        </w:p>
        <w:p w14:paraId="49D5719D" w14:textId="020D4E7D"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"_Toc46509752" </w:instrText>
          </w:r>
          <w:r>
            <w:fldChar w:fldCharType="separate"/>
          </w:r>
          <w:r w:rsidR="00526314" w:rsidRPr="00526314">
            <w:rPr>
              <w:rStyle w:val="Hyperlink"/>
              <w:noProof/>
              <w:color w:val="0070C0"/>
              <w:spacing w:val="-3"/>
            </w:rPr>
            <w:t>3.1.</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Add Test</w:t>
          </w:r>
          <w:r w:rsidR="00526314" w:rsidRPr="00526314">
            <w:rPr>
              <w:rStyle w:val="Hyperlink"/>
              <w:noProof/>
              <w:color w:val="0070C0"/>
              <w:spacing w:val="-1"/>
            </w:rPr>
            <w:t xml:space="preserve"> </w:t>
          </w:r>
          <w:r w:rsidR="00526314" w:rsidRPr="00526314">
            <w:rPr>
              <w:rStyle w:val="Hyperlink"/>
              <w:noProof/>
              <w:color w:val="0070C0"/>
            </w:rPr>
            <w:t>Scenario</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_Toc46509752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11</w:t>
          </w:r>
          <w:r w:rsidR="00526314" w:rsidRPr="00526314">
            <w:rPr>
              <w:noProof/>
              <w:webHidden/>
              <w:color w:val="0070C0"/>
            </w:rPr>
            <w:fldChar w:fldCharType="end"/>
          </w:r>
          <w:r>
            <w:rPr>
              <w:noProof/>
              <w:color w:val="0070C0"/>
            </w:rPr>
            <w:fldChar w:fldCharType="end"/>
          </w:r>
        </w:p>
        <w:p w14:paraId="1C74815C" w14:textId="41914328"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"_Toc46509753" </w:instrText>
          </w:r>
          <w:r>
            <w:fldChar w:fldCharType="separate"/>
          </w:r>
          <w:r w:rsidR="00526314" w:rsidRPr="00526314">
            <w:rPr>
              <w:rStyle w:val="Hyperlink"/>
              <w:noProof/>
              <w:color w:val="0070C0"/>
              <w:spacing w:val="-3"/>
            </w:rPr>
            <w:t>3.2.</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Select Protocol</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_Toc46509753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12</w:t>
          </w:r>
          <w:r w:rsidR="00526314" w:rsidRPr="00526314">
            <w:rPr>
              <w:noProof/>
              <w:webHidden/>
              <w:color w:val="0070C0"/>
            </w:rPr>
            <w:fldChar w:fldCharType="end"/>
          </w:r>
          <w:r>
            <w:rPr>
              <w:noProof/>
              <w:color w:val="0070C0"/>
            </w:rPr>
            <w:fldChar w:fldCharType="end"/>
          </w:r>
        </w:p>
        <w:p w14:paraId="3C935A6C" w14:textId="724ECF47"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"_Toc46509754" </w:instrText>
          </w:r>
          <w:r>
            <w:fldChar w:fldCharType="separate"/>
          </w:r>
          <w:r w:rsidR="00526314" w:rsidRPr="00526314">
            <w:rPr>
              <w:rStyle w:val="Hyperlink"/>
              <w:noProof/>
              <w:color w:val="0070C0"/>
              <w:spacing w:val="-3"/>
            </w:rPr>
            <w:t>3.3.</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Add Chassis and</w:t>
          </w:r>
          <w:r w:rsidR="00526314" w:rsidRPr="00526314">
            <w:rPr>
              <w:rStyle w:val="Hyperlink"/>
              <w:noProof/>
              <w:color w:val="0070C0"/>
              <w:spacing w:val="-1"/>
            </w:rPr>
            <w:t xml:space="preserve"> </w:t>
          </w:r>
          <w:r w:rsidR="00526314" w:rsidRPr="00526314">
            <w:rPr>
              <w:rStyle w:val="Hyperlink"/>
              <w:noProof/>
              <w:color w:val="0070C0"/>
            </w:rPr>
            <w:t>Port</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_Toc46509754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13</w:t>
          </w:r>
          <w:r w:rsidR="00526314" w:rsidRPr="00526314">
            <w:rPr>
              <w:noProof/>
              <w:webHidden/>
              <w:color w:val="0070C0"/>
            </w:rPr>
            <w:fldChar w:fldCharType="end"/>
          </w:r>
          <w:r>
            <w:rPr>
              <w:noProof/>
              <w:color w:val="0070C0"/>
            </w:rPr>
            <w:fldChar w:fldCharType="end"/>
          </w:r>
        </w:p>
        <w:p w14:paraId="7C00BD51" w14:textId="52F41A4D"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"_Toc46509755" </w:instrText>
          </w:r>
          <w:r>
            <w:fldChar w:fldCharType="separate"/>
          </w:r>
          <w:r w:rsidR="00526314" w:rsidRPr="00526314">
            <w:rPr>
              <w:rStyle w:val="Hyperlink"/>
              <w:noProof/>
              <w:color w:val="0070C0"/>
              <w:spacing w:val="-3"/>
            </w:rPr>
            <w:t>3.4.</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Add OSPF on IPv4</w:t>
          </w:r>
          <w:r w:rsidR="00526314" w:rsidRPr="00526314">
            <w:rPr>
              <w:rStyle w:val="Hyperlink"/>
              <w:noProof/>
              <w:color w:val="0070C0"/>
              <w:spacing w:val="-2"/>
            </w:rPr>
            <w:t xml:space="preserve"> </w:t>
          </w:r>
          <w:r w:rsidR="00526314" w:rsidRPr="00526314">
            <w:rPr>
              <w:rStyle w:val="Hyperlink"/>
              <w:noProof/>
              <w:color w:val="0070C0"/>
            </w:rPr>
            <w:t>Protocol</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_Toc46509755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13</w:t>
          </w:r>
          <w:r w:rsidR="00526314" w:rsidRPr="00526314">
            <w:rPr>
              <w:noProof/>
              <w:webHidden/>
              <w:color w:val="0070C0"/>
            </w:rPr>
            <w:fldChar w:fldCharType="end"/>
          </w:r>
          <w:r>
            <w:rPr>
              <w:noProof/>
              <w:color w:val="0070C0"/>
            </w:rPr>
            <w:fldChar w:fldCharType="end"/>
          </w:r>
        </w:p>
        <w:p w14:paraId="436BD5B2" w14:textId="4EEDD13F"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"_Toc46509756" </w:instrText>
          </w:r>
          <w:r>
            <w:fldChar w:fldCharType="separate"/>
          </w:r>
          <w:r w:rsidR="00526314" w:rsidRPr="00526314">
            <w:rPr>
              <w:rStyle w:val="Hyperlink"/>
              <w:noProof/>
              <w:color w:val="0070C0"/>
              <w:spacing w:val="-3"/>
            </w:rPr>
            <w:t>3.5.</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Edit protocol</w:t>
          </w:r>
          <w:r w:rsidR="00526314" w:rsidRPr="00526314">
            <w:rPr>
              <w:rStyle w:val="Hyperlink"/>
              <w:noProof/>
              <w:color w:val="0070C0"/>
              <w:spacing w:val="-3"/>
            </w:rPr>
            <w:t xml:space="preserve"> </w:t>
          </w:r>
          <w:r w:rsidR="00526314" w:rsidRPr="00526314">
            <w:rPr>
              <w:rStyle w:val="Hyperlink"/>
              <w:noProof/>
              <w:color w:val="0070C0"/>
            </w:rPr>
            <w:t>grid</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_Toc46509756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14</w:t>
          </w:r>
          <w:r w:rsidR="00526314" w:rsidRPr="00526314">
            <w:rPr>
              <w:noProof/>
              <w:webHidden/>
              <w:color w:val="0070C0"/>
            </w:rPr>
            <w:fldChar w:fldCharType="end"/>
          </w:r>
          <w:r>
            <w:rPr>
              <w:noProof/>
              <w:color w:val="0070C0"/>
            </w:rPr>
            <w:fldChar w:fldCharType="end"/>
          </w:r>
        </w:p>
        <w:p w14:paraId="1AF1DE84" w14:textId="3B01BABA"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"_Toc46509757" </w:instrText>
          </w:r>
          <w:r>
            <w:fldChar w:fldCharType="separate"/>
          </w:r>
          <w:r w:rsidR="00526314" w:rsidRPr="00526314">
            <w:rPr>
              <w:rStyle w:val="Hyperlink"/>
              <w:noProof/>
              <w:color w:val="0070C0"/>
              <w:spacing w:val="-3"/>
            </w:rPr>
            <w:t>3.6.</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Configure OSPF</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_Toc46509757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15</w:t>
          </w:r>
          <w:r w:rsidR="00526314" w:rsidRPr="00526314">
            <w:rPr>
              <w:noProof/>
              <w:webHidden/>
              <w:color w:val="0070C0"/>
            </w:rPr>
            <w:fldChar w:fldCharType="end"/>
          </w:r>
          <w:r>
            <w:rPr>
              <w:noProof/>
              <w:color w:val="0070C0"/>
            </w:rPr>
            <w:fldChar w:fldCharType="end"/>
          </w:r>
        </w:p>
        <w:p w14:paraId="4BF2210E" w14:textId="65278B85"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"_Toc46509758" </w:instrText>
          </w:r>
          <w:r>
            <w:fldChar w:fldCharType="separate"/>
          </w:r>
          <w:r w:rsidR="00526314" w:rsidRPr="00526314">
            <w:rPr>
              <w:rStyle w:val="Hyperlink"/>
              <w:noProof/>
              <w:color w:val="0070C0"/>
              <w:spacing w:val="-3"/>
            </w:rPr>
            <w:t>3.7.</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Run Test/Protocol</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_Toc46509758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15</w:t>
          </w:r>
          <w:r w:rsidR="00526314" w:rsidRPr="00526314">
            <w:rPr>
              <w:noProof/>
              <w:webHidden/>
              <w:color w:val="0070C0"/>
            </w:rPr>
            <w:fldChar w:fldCharType="end"/>
          </w:r>
          <w:r>
            <w:rPr>
              <w:noProof/>
              <w:color w:val="0070C0"/>
            </w:rPr>
            <w:fldChar w:fldCharType="end"/>
          </w:r>
        </w:p>
        <w:p w14:paraId="22EAEB48" w14:textId="2B97DEAE"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"_Toc46509759" </w:instrText>
          </w:r>
          <w:r>
            <w:fldChar w:fldCharType="separate"/>
          </w:r>
          <w:r w:rsidR="00526314" w:rsidRPr="00526314">
            <w:rPr>
              <w:rStyle w:val="Hyperlink"/>
              <w:noProof/>
              <w:color w:val="0070C0"/>
              <w:spacing w:val="-3"/>
            </w:rPr>
            <w:t>3.8.</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Protocol Actions</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_Toc46509759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16</w:t>
          </w:r>
          <w:r w:rsidR="00526314" w:rsidRPr="00526314">
            <w:rPr>
              <w:noProof/>
              <w:webHidden/>
              <w:color w:val="0070C0"/>
            </w:rPr>
            <w:fldChar w:fldCharType="end"/>
          </w:r>
          <w:r>
            <w:rPr>
              <w:noProof/>
              <w:color w:val="0070C0"/>
            </w:rPr>
            <w:fldChar w:fldCharType="end"/>
          </w:r>
        </w:p>
        <w:p w14:paraId="2950F0CA" w14:textId="38E07E47"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"_Toc46509760" </w:instrText>
          </w:r>
          <w:r>
            <w:fldChar w:fldCharType="separate"/>
          </w:r>
          <w:r w:rsidR="00526314" w:rsidRPr="00526314">
            <w:rPr>
              <w:rStyle w:val="Hyperlink"/>
              <w:noProof/>
              <w:color w:val="0070C0"/>
              <w:spacing w:val="-3"/>
            </w:rPr>
            <w:t>3.9.</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Add Traffic item</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_Toc46509760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17</w:t>
          </w:r>
          <w:r w:rsidR="00526314" w:rsidRPr="00526314">
            <w:rPr>
              <w:noProof/>
              <w:webHidden/>
              <w:color w:val="0070C0"/>
            </w:rPr>
            <w:fldChar w:fldCharType="end"/>
          </w:r>
          <w:r>
            <w:rPr>
              <w:noProof/>
              <w:color w:val="0070C0"/>
            </w:rPr>
            <w:fldChar w:fldCharType="end"/>
          </w:r>
        </w:p>
        <w:p w14:paraId="213241BD" w14:textId="54A18540" w:rsidR="00526314" w:rsidRPr="00526314" w:rsidRDefault="00275A0B">
          <w:pPr>
            <w:pStyle w:val="TOC2"/>
            <w:tabs>
              <w:tab w:val="left" w:pos="1320"/>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"_Toc46509761" </w:instrText>
          </w:r>
          <w:r>
            <w:fldChar w:fldCharType="separate"/>
          </w:r>
          <w:r w:rsidR="00526314" w:rsidRPr="00526314">
            <w:rPr>
              <w:rStyle w:val="Hyperlink"/>
              <w:noProof/>
              <w:color w:val="0070C0"/>
              <w:spacing w:val="-3"/>
            </w:rPr>
            <w:t>3.10.</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Edit packet and setup flow groups</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_Toc46509761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18</w:t>
          </w:r>
          <w:r w:rsidR="00526314" w:rsidRPr="00526314">
            <w:rPr>
              <w:noProof/>
              <w:webHidden/>
              <w:color w:val="0070C0"/>
            </w:rPr>
            <w:fldChar w:fldCharType="end"/>
          </w:r>
          <w:r>
            <w:rPr>
              <w:noProof/>
              <w:color w:val="0070C0"/>
            </w:rPr>
            <w:fldChar w:fldCharType="end"/>
          </w:r>
        </w:p>
        <w:p w14:paraId="2010A6A9" w14:textId="34337BB3" w:rsidR="00526314" w:rsidRPr="00526314" w:rsidRDefault="00275A0B">
          <w:pPr>
            <w:pStyle w:val="TOC2"/>
            <w:tabs>
              <w:tab w:val="left" w:pos="1320"/>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"_Toc46509762" </w:instrText>
          </w:r>
          <w:r>
            <w:fldChar w:fldCharType="separate"/>
          </w:r>
          <w:r w:rsidR="00526314" w:rsidRPr="00526314">
            <w:rPr>
              <w:rStyle w:val="Hyperlink"/>
              <w:noProof/>
              <w:color w:val="0070C0"/>
              <w:spacing w:val="-3"/>
            </w:rPr>
            <w:t>3.11.</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Start Traffic</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_Toc46509762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18</w:t>
          </w:r>
          <w:r w:rsidR="00526314" w:rsidRPr="00526314">
            <w:rPr>
              <w:noProof/>
              <w:webHidden/>
              <w:color w:val="0070C0"/>
            </w:rPr>
            <w:fldChar w:fldCharType="end"/>
          </w:r>
          <w:r>
            <w:rPr>
              <w:noProof/>
              <w:color w:val="0070C0"/>
            </w:rPr>
            <w:fldChar w:fldCharType="end"/>
          </w:r>
        </w:p>
        <w:p w14:paraId="39D6614F" w14:textId="1FAAA1B4" w:rsidR="00526314" w:rsidRPr="00526314" w:rsidRDefault="00275A0B">
          <w:pPr>
            <w:pStyle w:val="TOC2"/>
            <w:tabs>
              <w:tab w:val="left" w:pos="1320"/>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"_Toc46509763" </w:instrText>
          </w:r>
          <w:r>
            <w:fldChar w:fldCharType="separate"/>
          </w:r>
          <w:r w:rsidR="00526314" w:rsidRPr="00526314">
            <w:rPr>
              <w:rStyle w:val="Hyperlink"/>
              <w:noProof/>
              <w:color w:val="0070C0"/>
              <w:spacing w:val="-3"/>
            </w:rPr>
            <w:t>3.12.</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Traffic actions</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_Toc46509763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19</w:t>
          </w:r>
          <w:r w:rsidR="00526314" w:rsidRPr="00526314">
            <w:rPr>
              <w:noProof/>
              <w:webHidden/>
              <w:color w:val="0070C0"/>
            </w:rPr>
            <w:fldChar w:fldCharType="end"/>
          </w:r>
          <w:r>
            <w:rPr>
              <w:noProof/>
              <w:color w:val="0070C0"/>
            </w:rPr>
            <w:fldChar w:fldCharType="end"/>
          </w:r>
        </w:p>
        <w:p w14:paraId="705FEB36" w14:textId="50D83C9D" w:rsidR="00526314" w:rsidRPr="00526314" w:rsidRDefault="00275A0B">
          <w:pPr>
            <w:pStyle w:val="TOC2"/>
            <w:tabs>
              <w:tab w:val="left" w:pos="1320"/>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"_Toc46509764" </w:instrText>
          </w:r>
          <w:r>
            <w:fldChar w:fldCharType="separate"/>
          </w:r>
          <w:r w:rsidR="00526314" w:rsidRPr="00526314">
            <w:rPr>
              <w:rStyle w:val="Hyperlink"/>
              <w:noProof/>
              <w:color w:val="0070C0"/>
              <w:spacing w:val="-3"/>
            </w:rPr>
            <w:t>3.13.</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View Statistics</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_Toc46509764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19</w:t>
          </w:r>
          <w:r w:rsidR="00526314" w:rsidRPr="00526314">
            <w:rPr>
              <w:noProof/>
              <w:webHidden/>
              <w:color w:val="0070C0"/>
            </w:rPr>
            <w:fldChar w:fldCharType="end"/>
          </w:r>
          <w:r>
            <w:rPr>
              <w:noProof/>
              <w:color w:val="0070C0"/>
            </w:rPr>
            <w:fldChar w:fldCharType="end"/>
          </w:r>
        </w:p>
        <w:p w14:paraId="2ACF7CD1" w14:textId="40145AE9" w:rsidR="00526314" w:rsidRPr="00526314" w:rsidRDefault="00275A0B">
          <w:pPr>
            <w:pStyle w:val="TOC1"/>
            <w:tabs>
              <w:tab w:val="left" w:pos="768"/>
              <w:tab w:val="right" w:leader="dot" w:pos="10160"/>
            </w:tabs>
            <w:rPr>
              <w:rFonts w:asciiTheme="minorHAnsi" w:eastAsiaTheme="minorEastAsia" w:hAnsiTheme="minorHAnsi" w:cstheme="minorBidi"/>
              <w:b w:val="0"/>
              <w:bCs w:val="0"/>
              <w:noProof/>
              <w:color w:val="0070C0"/>
              <w:sz w:val="22"/>
              <w:szCs w:val="22"/>
            </w:rPr>
          </w:pPr>
          <w:r>
            <w:fldChar w:fldCharType="begin"/>
          </w:r>
          <w:r>
            <w:instrText xml:space="preserve"> HYPERLINK \l "_Toc46509765" </w:instrText>
          </w:r>
          <w:r>
            <w:fldChar w:fldCharType="separate"/>
          </w:r>
          <w:r w:rsidR="00526314" w:rsidRPr="00526314">
            <w:rPr>
              <w:rStyle w:val="Hyperlink"/>
              <w:noProof/>
              <w:color w:val="0070C0"/>
              <w:spacing w:val="-1"/>
            </w:rPr>
            <w:t>4.</w:t>
          </w:r>
          <w:r w:rsidR="00526314" w:rsidRPr="00526314">
            <w:rPr>
              <w:rFonts w:asciiTheme="minorHAnsi" w:eastAsiaTheme="minorEastAsia" w:hAnsiTheme="minorHAnsi" w:cstheme="minorBidi"/>
              <w:b w:val="0"/>
              <w:bCs w:val="0"/>
              <w:noProof/>
              <w:color w:val="0070C0"/>
              <w:sz w:val="22"/>
              <w:szCs w:val="22"/>
            </w:rPr>
            <w:tab/>
          </w:r>
          <w:r w:rsidR="00526314" w:rsidRPr="00526314">
            <w:rPr>
              <w:rStyle w:val="Hyperlink"/>
              <w:noProof/>
              <w:color w:val="0070C0"/>
            </w:rPr>
            <w:t>Configure a Test scenario using config file</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_Toc46509765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20</w:t>
          </w:r>
          <w:r w:rsidR="00526314" w:rsidRPr="00526314">
            <w:rPr>
              <w:noProof/>
              <w:webHidden/>
              <w:color w:val="0070C0"/>
            </w:rPr>
            <w:fldChar w:fldCharType="end"/>
          </w:r>
          <w:r>
            <w:rPr>
              <w:noProof/>
              <w:color w:val="0070C0"/>
            </w:rPr>
            <w:fldChar w:fldCharType="end"/>
          </w:r>
        </w:p>
        <w:p w14:paraId="74F41DB0" w14:textId="0C692278"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"_Toc46509766" </w:instrText>
          </w:r>
          <w:r>
            <w:fldChar w:fldCharType="separate"/>
          </w:r>
          <w:r w:rsidR="00526314" w:rsidRPr="00526314">
            <w:rPr>
              <w:rStyle w:val="Hyperlink"/>
              <w:noProof/>
              <w:color w:val="0070C0"/>
              <w:spacing w:val="-3"/>
            </w:rPr>
            <w:t>4.1.</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Upload the Config File</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_Toc46509766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20</w:t>
          </w:r>
          <w:r w:rsidR="00526314" w:rsidRPr="00526314">
            <w:rPr>
              <w:noProof/>
              <w:webHidden/>
              <w:color w:val="0070C0"/>
            </w:rPr>
            <w:fldChar w:fldCharType="end"/>
          </w:r>
          <w:r>
            <w:rPr>
              <w:noProof/>
              <w:color w:val="0070C0"/>
            </w:rPr>
            <w:fldChar w:fldCharType="end"/>
          </w:r>
        </w:p>
        <w:p w14:paraId="5423D8E1" w14:textId="3C145D63"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"_Toc46509767" </w:instrText>
          </w:r>
          <w:r>
            <w:fldChar w:fldCharType="separate"/>
          </w:r>
          <w:r w:rsidR="00526314" w:rsidRPr="00526314">
            <w:rPr>
              <w:rStyle w:val="Hyperlink"/>
              <w:noProof/>
              <w:color w:val="0070C0"/>
              <w:spacing w:val="-3"/>
            </w:rPr>
            <w:t>4.2.</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Save and Clear the configuration</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_Toc46509767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20</w:t>
          </w:r>
          <w:r w:rsidR="00526314" w:rsidRPr="00526314">
            <w:rPr>
              <w:noProof/>
              <w:webHidden/>
              <w:color w:val="0070C0"/>
            </w:rPr>
            <w:fldChar w:fldCharType="end"/>
          </w:r>
          <w:r>
            <w:rPr>
              <w:noProof/>
              <w:color w:val="0070C0"/>
            </w:rPr>
            <w:fldChar w:fldCharType="end"/>
          </w:r>
        </w:p>
        <w:p w14:paraId="7E4417F6" w14:textId="26649952" w:rsidR="00526314" w:rsidRPr="00526314" w:rsidRDefault="00275A0B">
          <w:pPr>
            <w:pStyle w:val="TOC1"/>
            <w:tabs>
              <w:tab w:val="left" w:pos="768"/>
              <w:tab w:val="right" w:leader="dot" w:pos="10160"/>
            </w:tabs>
            <w:rPr>
              <w:rFonts w:asciiTheme="minorHAnsi" w:eastAsiaTheme="minorEastAsia" w:hAnsiTheme="minorHAnsi" w:cstheme="minorBidi"/>
              <w:b w:val="0"/>
              <w:bCs w:val="0"/>
              <w:noProof/>
              <w:color w:val="0070C0"/>
              <w:sz w:val="22"/>
              <w:szCs w:val="22"/>
            </w:rPr>
          </w:pPr>
          <w:r>
            <w:fldChar w:fldCharType="begin"/>
          </w:r>
          <w:r>
            <w:instrText xml:space="preserve"> HYPERLINK \l "_Toc46509768" </w:instrText>
          </w:r>
          <w:r>
            <w:fldChar w:fldCharType="separate"/>
          </w:r>
          <w:r w:rsidR="00526314" w:rsidRPr="00526314">
            <w:rPr>
              <w:rStyle w:val="Hyperlink"/>
              <w:noProof/>
              <w:color w:val="0070C0"/>
              <w:spacing w:val="-1"/>
            </w:rPr>
            <w:t>5.</w:t>
          </w:r>
          <w:r w:rsidR="00526314" w:rsidRPr="00526314">
            <w:rPr>
              <w:rFonts w:asciiTheme="minorHAnsi" w:eastAsiaTheme="minorEastAsia" w:hAnsiTheme="minorHAnsi" w:cstheme="minorBidi"/>
              <w:b w:val="0"/>
              <w:bCs w:val="0"/>
              <w:noProof/>
              <w:color w:val="0070C0"/>
              <w:sz w:val="22"/>
              <w:szCs w:val="22"/>
            </w:rPr>
            <w:tab/>
          </w:r>
          <w:r w:rsidR="00526314" w:rsidRPr="00526314">
            <w:rPr>
              <w:rStyle w:val="Hyperlink"/>
              <w:noProof/>
              <w:color w:val="0070C0"/>
            </w:rPr>
            <w:t>Other Utilities</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_Toc46509768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21</w:t>
          </w:r>
          <w:r w:rsidR="00526314" w:rsidRPr="00526314">
            <w:rPr>
              <w:noProof/>
              <w:webHidden/>
              <w:color w:val="0070C0"/>
            </w:rPr>
            <w:fldChar w:fldCharType="end"/>
          </w:r>
          <w:r>
            <w:rPr>
              <w:noProof/>
              <w:color w:val="0070C0"/>
            </w:rPr>
            <w:fldChar w:fldCharType="end"/>
          </w:r>
        </w:p>
        <w:p w14:paraId="15582B9C" w14:textId="3F24CD44" w:rsidR="00526314" w:rsidRPr="00526314" w:rsidRDefault="00275A0B">
          <w:pPr>
            <w:pStyle w:val="TOC2"/>
            <w:tabs>
              <w:tab w:val="left" w:pos="1207"/>
              <w:tab w:val="right" w:leader="dot" w:pos="10160"/>
            </w:tabs>
            <w:rPr>
              <w:rFonts w:asciiTheme="minorHAnsi" w:eastAsiaTheme="minorEastAsia" w:hAnsiTheme="minorHAnsi" w:cstheme="minorBidi"/>
              <w:b w:val="0"/>
              <w:bCs w:val="0"/>
              <w:noProof/>
              <w:color w:val="0070C0"/>
            </w:rPr>
          </w:pPr>
          <w:r>
            <w:fldChar w:fldCharType="begin"/>
          </w:r>
          <w:r>
            <w:instrText xml:space="preserve"> HYPERLINK \l "_Toc46509769" </w:instrText>
          </w:r>
          <w:r>
            <w:fldChar w:fldCharType="separate"/>
          </w:r>
          <w:r w:rsidR="00526314" w:rsidRPr="00526314">
            <w:rPr>
              <w:rStyle w:val="Hyperlink"/>
              <w:noProof/>
              <w:color w:val="0070C0"/>
              <w:spacing w:val="-3"/>
            </w:rPr>
            <w:t>5.1.</w:t>
          </w:r>
          <w:r w:rsidR="00526314" w:rsidRPr="00526314">
            <w:rPr>
              <w:rFonts w:asciiTheme="minorHAnsi" w:eastAsiaTheme="minorEastAsia" w:hAnsiTheme="minorHAnsi" w:cstheme="minorBidi"/>
              <w:b w:val="0"/>
              <w:bCs w:val="0"/>
              <w:noProof/>
              <w:color w:val="0070C0"/>
            </w:rPr>
            <w:tab/>
          </w:r>
          <w:r w:rsidR="00526314" w:rsidRPr="00526314">
            <w:rPr>
              <w:rStyle w:val="Hyperlink"/>
              <w:noProof/>
              <w:color w:val="0070C0"/>
            </w:rPr>
            <w:t>IxNetwork API Browser</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_Toc46509769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21</w:t>
          </w:r>
          <w:r w:rsidR="00526314" w:rsidRPr="00526314">
            <w:rPr>
              <w:noProof/>
              <w:webHidden/>
              <w:color w:val="0070C0"/>
            </w:rPr>
            <w:fldChar w:fldCharType="end"/>
          </w:r>
          <w:r>
            <w:rPr>
              <w:noProof/>
              <w:color w:val="0070C0"/>
            </w:rPr>
            <w:fldChar w:fldCharType="end"/>
          </w:r>
        </w:p>
        <w:p w14:paraId="728DC13B" w14:textId="0DC1D99F" w:rsidR="00526314" w:rsidRPr="00526314" w:rsidRDefault="00275A0B">
          <w:pPr>
            <w:pStyle w:val="TOC1"/>
            <w:tabs>
              <w:tab w:val="left" w:pos="768"/>
              <w:tab w:val="right" w:leader="dot" w:pos="10160"/>
            </w:tabs>
            <w:rPr>
              <w:rFonts w:asciiTheme="minorHAnsi" w:eastAsiaTheme="minorEastAsia" w:hAnsiTheme="minorHAnsi" w:cstheme="minorBidi"/>
              <w:b w:val="0"/>
              <w:bCs w:val="0"/>
              <w:noProof/>
              <w:color w:val="0070C0"/>
              <w:sz w:val="22"/>
              <w:szCs w:val="22"/>
            </w:rPr>
          </w:pPr>
          <w:r>
            <w:fldChar w:fldCharType="begin"/>
          </w:r>
          <w:r>
            <w:instrText xml:space="preserve"> HYPERLINK \l "_Toc46509770" </w:instrText>
          </w:r>
          <w:r>
            <w:fldChar w:fldCharType="separate"/>
          </w:r>
          <w:r w:rsidR="00526314" w:rsidRPr="00526314">
            <w:rPr>
              <w:rStyle w:val="Hyperlink"/>
              <w:noProof/>
              <w:color w:val="0070C0"/>
              <w:spacing w:val="-1"/>
            </w:rPr>
            <w:t>6.</w:t>
          </w:r>
          <w:r w:rsidR="00526314" w:rsidRPr="00526314">
            <w:rPr>
              <w:rFonts w:asciiTheme="minorHAnsi" w:eastAsiaTheme="minorEastAsia" w:hAnsiTheme="minorHAnsi" w:cstheme="minorBidi"/>
              <w:b w:val="0"/>
              <w:bCs w:val="0"/>
              <w:noProof/>
              <w:color w:val="0070C0"/>
              <w:sz w:val="22"/>
              <w:szCs w:val="22"/>
            </w:rPr>
            <w:tab/>
          </w:r>
          <w:r w:rsidR="00526314" w:rsidRPr="00526314">
            <w:rPr>
              <w:rStyle w:val="Hyperlink"/>
              <w:noProof/>
              <w:color w:val="0070C0"/>
            </w:rPr>
            <w:t>References</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_Toc46509770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22</w:t>
          </w:r>
          <w:r w:rsidR="00526314" w:rsidRPr="00526314">
            <w:rPr>
              <w:noProof/>
              <w:webHidden/>
              <w:color w:val="0070C0"/>
            </w:rPr>
            <w:fldChar w:fldCharType="end"/>
          </w:r>
          <w:r>
            <w:rPr>
              <w:noProof/>
              <w:color w:val="0070C0"/>
            </w:rPr>
            <w:fldChar w:fldCharType="end"/>
          </w:r>
        </w:p>
        <w:p w14:paraId="433AF22A" w14:textId="385F8FB6" w:rsidR="00526314" w:rsidRPr="00526314" w:rsidRDefault="00275A0B">
          <w:pPr>
            <w:pStyle w:val="TOC1"/>
            <w:tabs>
              <w:tab w:val="left" w:pos="768"/>
              <w:tab w:val="right" w:leader="dot" w:pos="10160"/>
            </w:tabs>
            <w:rPr>
              <w:rFonts w:asciiTheme="minorHAnsi" w:eastAsiaTheme="minorEastAsia" w:hAnsiTheme="minorHAnsi" w:cstheme="minorBidi"/>
              <w:b w:val="0"/>
              <w:bCs w:val="0"/>
              <w:noProof/>
              <w:color w:val="0070C0"/>
              <w:sz w:val="22"/>
              <w:szCs w:val="22"/>
            </w:rPr>
          </w:pPr>
          <w:r>
            <w:fldChar w:fldCharType="begin"/>
          </w:r>
          <w:r>
            <w:instrText xml:space="preserve"> HYPERLINK \l "_Toc46509771" </w:instrText>
          </w:r>
          <w:r>
            <w:fldChar w:fldCharType="separate"/>
          </w:r>
          <w:r w:rsidR="00526314" w:rsidRPr="00526314">
            <w:rPr>
              <w:rStyle w:val="Hyperlink"/>
              <w:noProof/>
              <w:color w:val="0070C0"/>
              <w:spacing w:val="-1"/>
            </w:rPr>
            <w:t>7.</w:t>
          </w:r>
          <w:r w:rsidR="00526314" w:rsidRPr="00526314">
            <w:rPr>
              <w:rFonts w:asciiTheme="minorHAnsi" w:eastAsiaTheme="minorEastAsia" w:hAnsiTheme="minorHAnsi" w:cstheme="minorBidi"/>
              <w:b w:val="0"/>
              <w:bCs w:val="0"/>
              <w:noProof/>
              <w:color w:val="0070C0"/>
              <w:sz w:val="22"/>
              <w:szCs w:val="22"/>
            </w:rPr>
            <w:tab/>
          </w:r>
          <w:r w:rsidR="00526314" w:rsidRPr="00526314">
            <w:rPr>
              <w:rStyle w:val="Hyperlink"/>
              <w:noProof/>
              <w:color w:val="0070C0"/>
            </w:rPr>
            <w:t>Support</w:t>
          </w:r>
          <w:r w:rsidR="00526314" w:rsidRPr="00526314">
            <w:rPr>
              <w:noProof/>
              <w:webHidden/>
              <w:color w:val="0070C0"/>
            </w:rPr>
            <w:tab/>
          </w:r>
          <w:r w:rsidR="00526314" w:rsidRPr="00526314">
            <w:rPr>
              <w:noProof/>
              <w:webHidden/>
              <w:color w:val="0070C0"/>
            </w:rPr>
            <w:fldChar w:fldCharType="begin"/>
          </w:r>
          <w:r w:rsidR="00526314" w:rsidRPr="00526314">
            <w:rPr>
              <w:noProof/>
              <w:webHidden/>
              <w:color w:val="0070C0"/>
            </w:rPr>
            <w:instrText xml:space="preserve"> PAGEREF _Toc46509771 \h </w:instrText>
          </w:r>
          <w:r w:rsidR="00526314" w:rsidRPr="00526314">
            <w:rPr>
              <w:noProof/>
              <w:webHidden/>
              <w:color w:val="0070C0"/>
            </w:rPr>
          </w:r>
          <w:r w:rsidR="00526314" w:rsidRPr="00526314">
            <w:rPr>
              <w:noProof/>
              <w:webHidden/>
              <w:color w:val="0070C0"/>
            </w:rPr>
            <w:fldChar w:fldCharType="separate"/>
          </w:r>
          <w:r w:rsidR="0043114A">
            <w:rPr>
              <w:noProof/>
              <w:webHidden/>
              <w:color w:val="0070C0"/>
            </w:rPr>
            <w:t>22</w:t>
          </w:r>
          <w:r w:rsidR="00526314" w:rsidRPr="00526314">
            <w:rPr>
              <w:noProof/>
              <w:webHidden/>
              <w:color w:val="0070C0"/>
            </w:rPr>
            <w:fldChar w:fldCharType="end"/>
          </w:r>
          <w:r>
            <w:rPr>
              <w:noProof/>
              <w:color w:val="0070C0"/>
            </w:rPr>
            <w:fldChar w:fldCharType="end"/>
          </w:r>
        </w:p>
        <w:p w14:paraId="17DE7100" w14:textId="063D657B" w:rsidR="00B0165F" w:rsidRPr="00526314" w:rsidRDefault="00B0165F">
          <w:pPr>
            <w:rPr>
              <w:color w:val="0070C0"/>
            </w:rPr>
          </w:pPr>
          <w:r w:rsidRPr="00526314">
            <w:rPr>
              <w:b/>
              <w:bCs/>
              <w:noProof/>
              <w:color w:val="0070C0"/>
            </w:rPr>
            <w:fldChar w:fldCharType="end"/>
          </w:r>
        </w:p>
      </w:sdtContent>
    </w:sdt>
    <w:p w14:paraId="0907AF54" w14:textId="46DA9720" w:rsidR="00D143F2" w:rsidRDefault="009B7C21">
      <w:pPr>
        <w:pStyle w:val="Heading1"/>
        <w:numPr>
          <w:ilvl w:val="0"/>
          <w:numId w:val="1"/>
        </w:numPr>
        <w:tabs>
          <w:tab w:val="left" w:pos="469"/>
        </w:tabs>
        <w:ind w:hanging="362"/>
        <w:rPr>
          <w:u w:val="none"/>
        </w:rPr>
      </w:pPr>
      <w:bookmarkStart w:id="229" w:name="_Toc46509736"/>
      <w:r>
        <w:rPr>
          <w:color w:val="006FC0"/>
          <w:u w:color="006FC0"/>
        </w:rPr>
        <w:lastRenderedPageBreak/>
        <w:t>Overview</w:t>
      </w:r>
      <w:bookmarkEnd w:id="229"/>
    </w:p>
    <w:p w14:paraId="0907AF55" w14:textId="77777777" w:rsidR="00D143F2" w:rsidRDefault="009B7C21">
      <w:pPr>
        <w:pStyle w:val="BodyText"/>
        <w:spacing w:before="187" w:line="259" w:lineRule="auto"/>
        <w:ind w:left="468" w:right="407"/>
      </w:pPr>
      <w:r>
        <w:t>This reference guide describes the IxNetwork Web application and its usage. It helps IxNetwork test Engineers to configure Ixia test equipment with minimal efforts.</w:t>
      </w:r>
    </w:p>
    <w:p w14:paraId="0907AF56" w14:textId="77777777" w:rsidR="00D143F2" w:rsidRDefault="009B7C21">
      <w:pPr>
        <w:pStyle w:val="Heading2"/>
        <w:numPr>
          <w:ilvl w:val="1"/>
          <w:numId w:val="1"/>
        </w:numPr>
        <w:tabs>
          <w:tab w:val="left" w:pos="828"/>
          <w:tab w:val="left" w:pos="829"/>
        </w:tabs>
        <w:spacing w:before="159"/>
        <w:ind w:hanging="722"/>
        <w:rPr>
          <w:color w:val="006FC0"/>
          <w:u w:val="none"/>
        </w:rPr>
      </w:pPr>
      <w:bookmarkStart w:id="230" w:name="_bookmark1"/>
      <w:bookmarkStart w:id="231" w:name="_Toc46509737"/>
      <w:bookmarkEnd w:id="230"/>
      <w:r>
        <w:rPr>
          <w:color w:val="006FC0"/>
          <w:u w:color="006FC0"/>
        </w:rPr>
        <w:t>Introduction to</w:t>
      </w:r>
      <w:r>
        <w:rPr>
          <w:color w:val="006FC0"/>
          <w:spacing w:val="-3"/>
          <w:u w:color="006FC0"/>
        </w:rPr>
        <w:t xml:space="preserve"> </w:t>
      </w:r>
      <w:r>
        <w:rPr>
          <w:color w:val="006FC0"/>
          <w:u w:color="006FC0"/>
        </w:rPr>
        <w:t>IxNetwork</w:t>
      </w:r>
      <w:bookmarkEnd w:id="231"/>
    </w:p>
    <w:p w14:paraId="0907AF57" w14:textId="77777777" w:rsidR="00D143F2" w:rsidRDefault="009B7C21">
      <w:pPr>
        <w:pStyle w:val="ListParagraph"/>
        <w:numPr>
          <w:ilvl w:val="2"/>
          <w:numId w:val="1"/>
        </w:numPr>
        <w:tabs>
          <w:tab w:val="left" w:pos="1189"/>
        </w:tabs>
        <w:spacing w:before="211" w:line="259" w:lineRule="auto"/>
        <w:ind w:right="167"/>
        <w:jc w:val="both"/>
        <w:rPr>
          <w:rFonts w:ascii="Wingdings" w:hAnsi="Wingdings"/>
          <w:sz w:val="24"/>
        </w:rPr>
      </w:pPr>
      <w:r>
        <w:rPr>
          <w:sz w:val="24"/>
        </w:rPr>
        <w:t>IxNetwork is a comprehensive network infrastructure performance testing solution. It scales to handle powerful devices and very large networks, from routing and switching to data center ethernet and software defined</w:t>
      </w:r>
      <w:r>
        <w:rPr>
          <w:spacing w:val="-3"/>
          <w:sz w:val="24"/>
        </w:rPr>
        <w:t xml:space="preserve"> </w:t>
      </w:r>
      <w:r>
        <w:rPr>
          <w:sz w:val="24"/>
        </w:rPr>
        <w:t>networking.</w:t>
      </w:r>
    </w:p>
    <w:p w14:paraId="0907AF58" w14:textId="77777777" w:rsidR="00D143F2" w:rsidRDefault="009B7C21">
      <w:pPr>
        <w:pStyle w:val="ListParagraph"/>
        <w:numPr>
          <w:ilvl w:val="2"/>
          <w:numId w:val="1"/>
        </w:numPr>
        <w:tabs>
          <w:tab w:val="left" w:pos="1189"/>
        </w:tabs>
        <w:spacing w:line="259" w:lineRule="auto"/>
        <w:ind w:right="162"/>
        <w:jc w:val="both"/>
        <w:rPr>
          <w:rFonts w:ascii="Wingdings" w:hAnsi="Wingdings"/>
          <w:sz w:val="24"/>
        </w:rPr>
      </w:pPr>
      <w:r>
        <w:rPr>
          <w:sz w:val="24"/>
        </w:rPr>
        <w:t xml:space="preserve">IxNetwork is specifically targeted for the performance and functionality testing of high- speed, high-capacity routers, </w:t>
      </w:r>
      <w:proofErr w:type="gramStart"/>
      <w:r>
        <w:rPr>
          <w:sz w:val="24"/>
        </w:rPr>
        <w:t>switches</w:t>
      </w:r>
      <w:proofErr w:type="gramEnd"/>
      <w:r>
        <w:rPr>
          <w:sz w:val="24"/>
        </w:rPr>
        <w:t xml:space="preserve"> and other network infrastructure</w:t>
      </w:r>
      <w:r>
        <w:rPr>
          <w:spacing w:val="-16"/>
          <w:sz w:val="24"/>
        </w:rPr>
        <w:t xml:space="preserve"> </w:t>
      </w:r>
      <w:r>
        <w:rPr>
          <w:sz w:val="24"/>
        </w:rPr>
        <w:t>elements.</w:t>
      </w:r>
    </w:p>
    <w:p w14:paraId="0907AF59" w14:textId="77777777" w:rsidR="00D143F2" w:rsidRDefault="009B7C21">
      <w:pPr>
        <w:pStyle w:val="ListParagraph"/>
        <w:numPr>
          <w:ilvl w:val="2"/>
          <w:numId w:val="1"/>
        </w:numPr>
        <w:tabs>
          <w:tab w:val="left" w:pos="1189"/>
        </w:tabs>
        <w:spacing w:line="259" w:lineRule="auto"/>
        <w:ind w:right="166"/>
        <w:jc w:val="both"/>
        <w:rPr>
          <w:rFonts w:ascii="Wingdings" w:hAnsi="Wingdings"/>
          <w:sz w:val="24"/>
        </w:rPr>
      </w:pPr>
      <w:r>
        <w:rPr>
          <w:sz w:val="24"/>
        </w:rPr>
        <w:t xml:space="preserve">Provides a powerful, yet easy-to-use, graphical user interface (GUI) that you can use to configure and run complex tests. The user interface comes in two varieties; a </w:t>
      </w:r>
      <w:proofErr w:type="gramStart"/>
      <w:r>
        <w:rPr>
          <w:sz w:val="24"/>
        </w:rPr>
        <w:t>windows based</w:t>
      </w:r>
      <w:proofErr w:type="gramEnd"/>
      <w:r>
        <w:rPr>
          <w:sz w:val="24"/>
        </w:rPr>
        <w:t xml:space="preserve"> application and a web based application. It is the web app that is the focus of this document.</w:t>
      </w:r>
    </w:p>
    <w:p w14:paraId="0907AF5A" w14:textId="77777777" w:rsidR="00D143F2" w:rsidRDefault="009B7C21">
      <w:pPr>
        <w:pStyle w:val="ListParagraph"/>
        <w:numPr>
          <w:ilvl w:val="2"/>
          <w:numId w:val="1"/>
        </w:numPr>
        <w:tabs>
          <w:tab w:val="left" w:pos="1189"/>
        </w:tabs>
        <w:spacing w:line="259" w:lineRule="auto"/>
        <w:ind w:right="167"/>
        <w:jc w:val="both"/>
        <w:rPr>
          <w:rFonts w:ascii="Wingdings" w:hAnsi="Wingdings"/>
          <w:sz w:val="24"/>
        </w:rPr>
      </w:pPr>
      <w:r>
        <w:rPr>
          <w:sz w:val="24"/>
        </w:rPr>
        <w:t>Offers the flexibility to customize the configuration settings to meet a wide range of requirements</w:t>
      </w:r>
      <w:r>
        <w:rPr>
          <w:spacing w:val="-12"/>
          <w:sz w:val="24"/>
        </w:rPr>
        <w:t xml:space="preserve"> </w:t>
      </w:r>
      <w:r>
        <w:rPr>
          <w:sz w:val="24"/>
        </w:rPr>
        <w:t>for</w:t>
      </w:r>
      <w:r>
        <w:rPr>
          <w:spacing w:val="-12"/>
          <w:sz w:val="24"/>
        </w:rPr>
        <w:t xml:space="preserve"> </w:t>
      </w:r>
      <w:r>
        <w:rPr>
          <w:sz w:val="24"/>
        </w:rPr>
        <w:t>testing</w:t>
      </w:r>
      <w:r>
        <w:rPr>
          <w:spacing w:val="-15"/>
          <w:sz w:val="24"/>
        </w:rPr>
        <w:t xml:space="preserve"> </w:t>
      </w:r>
      <w:r>
        <w:rPr>
          <w:sz w:val="24"/>
        </w:rPr>
        <w:t>complex</w:t>
      </w:r>
      <w:r>
        <w:rPr>
          <w:spacing w:val="-12"/>
          <w:sz w:val="24"/>
        </w:rPr>
        <w:t xml:space="preserve"> </w:t>
      </w:r>
      <w:r>
        <w:rPr>
          <w:sz w:val="24"/>
        </w:rPr>
        <w:t>network</w:t>
      </w:r>
      <w:r>
        <w:rPr>
          <w:spacing w:val="-13"/>
          <w:sz w:val="24"/>
        </w:rPr>
        <w:t xml:space="preserve"> </w:t>
      </w:r>
      <w:r>
        <w:rPr>
          <w:sz w:val="24"/>
        </w:rPr>
        <w:t>topologies,</w:t>
      </w:r>
      <w:r>
        <w:rPr>
          <w:spacing w:val="-12"/>
          <w:sz w:val="24"/>
        </w:rPr>
        <w:t xml:space="preserve"> </w:t>
      </w:r>
      <w:r>
        <w:rPr>
          <w:sz w:val="24"/>
        </w:rPr>
        <w:t>consisting</w:t>
      </w:r>
      <w:r>
        <w:rPr>
          <w:spacing w:val="-12"/>
          <w:sz w:val="24"/>
        </w:rPr>
        <w:t xml:space="preserve"> </w:t>
      </w:r>
      <w:r>
        <w:rPr>
          <w:sz w:val="24"/>
        </w:rPr>
        <w:t>of</w:t>
      </w:r>
      <w:r>
        <w:rPr>
          <w:spacing w:val="-11"/>
          <w:sz w:val="24"/>
        </w:rPr>
        <w:t xml:space="preserve"> </w:t>
      </w:r>
      <w:r>
        <w:rPr>
          <w:sz w:val="24"/>
        </w:rPr>
        <w:t>thousands</w:t>
      </w:r>
      <w:r>
        <w:rPr>
          <w:spacing w:val="-12"/>
          <w:sz w:val="24"/>
        </w:rPr>
        <w:t xml:space="preserve"> </w:t>
      </w:r>
      <w:r>
        <w:rPr>
          <w:sz w:val="24"/>
        </w:rPr>
        <w:t>of</w:t>
      </w:r>
      <w:r>
        <w:rPr>
          <w:spacing w:val="-13"/>
          <w:sz w:val="24"/>
        </w:rPr>
        <w:t xml:space="preserve"> </w:t>
      </w:r>
      <w:proofErr w:type="gramStart"/>
      <w:r>
        <w:rPr>
          <w:sz w:val="24"/>
        </w:rPr>
        <w:t>routing</w:t>
      </w:r>
      <w:proofErr w:type="gramEnd"/>
      <w:r>
        <w:rPr>
          <w:spacing w:val="-12"/>
          <w:sz w:val="24"/>
        </w:rPr>
        <w:t xml:space="preserve"> </w:t>
      </w:r>
      <w:r>
        <w:rPr>
          <w:sz w:val="24"/>
        </w:rPr>
        <w:t>or switching</w:t>
      </w:r>
      <w:r>
        <w:rPr>
          <w:spacing w:val="-1"/>
          <w:sz w:val="24"/>
        </w:rPr>
        <w:t xml:space="preserve"> </w:t>
      </w:r>
      <w:r>
        <w:rPr>
          <w:sz w:val="24"/>
        </w:rPr>
        <w:t>devices.</w:t>
      </w:r>
    </w:p>
    <w:p w14:paraId="0907AF5B" w14:textId="77777777" w:rsidR="00D143F2" w:rsidRDefault="009B7C21">
      <w:pPr>
        <w:pStyle w:val="ListParagraph"/>
        <w:numPr>
          <w:ilvl w:val="2"/>
          <w:numId w:val="1"/>
        </w:numPr>
        <w:tabs>
          <w:tab w:val="left" w:pos="1189"/>
        </w:tabs>
        <w:spacing w:line="259" w:lineRule="auto"/>
        <w:ind w:right="168"/>
        <w:jc w:val="both"/>
        <w:rPr>
          <w:rFonts w:ascii="Wingdings" w:hAnsi="Wingdings"/>
          <w:sz w:val="24"/>
        </w:rPr>
      </w:pPr>
      <w:r>
        <w:rPr>
          <w:sz w:val="24"/>
        </w:rPr>
        <w:t>IxNetwork is capable of emulating millions of routes and addressable hosts within a single topology. It provides the ability to customize millions of traffic flows using the emulated hosts to stress the data plane</w:t>
      </w:r>
      <w:r>
        <w:rPr>
          <w:spacing w:val="-11"/>
          <w:sz w:val="24"/>
        </w:rPr>
        <w:t xml:space="preserve"> </w:t>
      </w:r>
      <w:r>
        <w:rPr>
          <w:sz w:val="24"/>
        </w:rPr>
        <w:t>performance.</w:t>
      </w:r>
    </w:p>
    <w:p w14:paraId="0907AF5C" w14:textId="77777777" w:rsidR="00D143F2" w:rsidRDefault="009B7C21">
      <w:pPr>
        <w:pStyle w:val="ListParagraph"/>
        <w:numPr>
          <w:ilvl w:val="2"/>
          <w:numId w:val="1"/>
        </w:numPr>
        <w:tabs>
          <w:tab w:val="left" w:pos="1189"/>
        </w:tabs>
        <w:spacing w:line="292" w:lineRule="exact"/>
        <w:ind w:hanging="361"/>
        <w:jc w:val="both"/>
        <w:rPr>
          <w:rFonts w:ascii="Wingdings" w:hAnsi="Wingdings"/>
          <w:sz w:val="24"/>
        </w:rPr>
      </w:pPr>
      <w:r>
        <w:rPr>
          <w:sz w:val="24"/>
        </w:rPr>
        <w:t>Creates sophisticated configurations using powerful wizards and grid controls in the</w:t>
      </w:r>
      <w:r>
        <w:rPr>
          <w:spacing w:val="-23"/>
          <w:sz w:val="24"/>
        </w:rPr>
        <w:t xml:space="preserve"> </w:t>
      </w:r>
      <w:r>
        <w:rPr>
          <w:sz w:val="24"/>
        </w:rPr>
        <w:t>UI.</w:t>
      </w:r>
    </w:p>
    <w:p w14:paraId="0907AF5D" w14:textId="77777777" w:rsidR="00D143F2" w:rsidRDefault="009B7C21">
      <w:pPr>
        <w:pStyle w:val="ListParagraph"/>
        <w:numPr>
          <w:ilvl w:val="2"/>
          <w:numId w:val="1"/>
        </w:numPr>
        <w:tabs>
          <w:tab w:val="left" w:pos="1189"/>
        </w:tabs>
        <w:spacing w:before="20" w:line="259" w:lineRule="auto"/>
        <w:ind w:right="161"/>
        <w:jc w:val="both"/>
        <w:rPr>
          <w:rFonts w:ascii="Wingdings" w:hAnsi="Wingdings"/>
          <w:sz w:val="24"/>
        </w:rPr>
      </w:pPr>
      <w:r>
        <w:rPr>
          <w:sz w:val="24"/>
        </w:rPr>
        <w:t>Capable of reporting comprehensive protocol status and detailed per-flow traffic performance metrics based on a wide array of tracking</w:t>
      </w:r>
      <w:r>
        <w:rPr>
          <w:spacing w:val="-5"/>
          <w:sz w:val="24"/>
        </w:rPr>
        <w:t xml:space="preserve"> </w:t>
      </w:r>
      <w:r>
        <w:rPr>
          <w:sz w:val="24"/>
        </w:rPr>
        <w:t>options.</w:t>
      </w:r>
    </w:p>
    <w:p w14:paraId="0907AF5E" w14:textId="77777777" w:rsidR="00D143F2" w:rsidRDefault="00D143F2">
      <w:pPr>
        <w:pStyle w:val="BodyText"/>
        <w:spacing w:before="4"/>
        <w:rPr>
          <w:sz w:val="28"/>
        </w:rPr>
      </w:pPr>
    </w:p>
    <w:p w14:paraId="0907AF5F" w14:textId="77777777" w:rsidR="00D143F2" w:rsidRDefault="009B7C21">
      <w:pPr>
        <w:pStyle w:val="Heading2"/>
        <w:numPr>
          <w:ilvl w:val="1"/>
          <w:numId w:val="1"/>
        </w:numPr>
        <w:tabs>
          <w:tab w:val="left" w:pos="828"/>
          <w:tab w:val="left" w:pos="829"/>
        </w:tabs>
        <w:spacing w:before="1"/>
        <w:ind w:hanging="722"/>
        <w:rPr>
          <w:color w:val="006FC0"/>
          <w:u w:val="none"/>
        </w:rPr>
      </w:pPr>
      <w:bookmarkStart w:id="232" w:name="_bookmark2"/>
      <w:bookmarkStart w:id="233" w:name="_Toc46509738"/>
      <w:bookmarkEnd w:id="232"/>
      <w:r>
        <w:rPr>
          <w:color w:val="006FC0"/>
          <w:u w:color="006FC0"/>
        </w:rPr>
        <w:t>What is IxNetwork Web</w:t>
      </w:r>
      <w:r>
        <w:rPr>
          <w:color w:val="006FC0"/>
          <w:spacing w:val="-4"/>
          <w:u w:color="006FC0"/>
        </w:rPr>
        <w:t xml:space="preserve"> </w:t>
      </w:r>
      <w:r>
        <w:rPr>
          <w:color w:val="006FC0"/>
          <w:u w:color="006FC0"/>
        </w:rPr>
        <w:t>App</w:t>
      </w:r>
      <w:bookmarkEnd w:id="233"/>
    </w:p>
    <w:p w14:paraId="0907AF60" w14:textId="77777777" w:rsidR="00D143F2" w:rsidRDefault="009B7C21">
      <w:pPr>
        <w:pStyle w:val="ListParagraph"/>
        <w:numPr>
          <w:ilvl w:val="2"/>
          <w:numId w:val="1"/>
        </w:numPr>
        <w:tabs>
          <w:tab w:val="left" w:pos="1189"/>
        </w:tabs>
        <w:spacing w:before="211" w:line="256" w:lineRule="auto"/>
        <w:ind w:right="165"/>
        <w:rPr>
          <w:rFonts w:ascii="Wingdings" w:hAnsi="Wingdings"/>
          <w:sz w:val="24"/>
        </w:rPr>
      </w:pPr>
      <w:r>
        <w:rPr>
          <w:sz w:val="24"/>
        </w:rPr>
        <w:t xml:space="preserve">IxNetwork Web App is a web-based client UI for Ixia’s layer 2-3 traffic generation test </w:t>
      </w:r>
      <w:proofErr w:type="gramStart"/>
      <w:r>
        <w:rPr>
          <w:sz w:val="24"/>
        </w:rPr>
        <w:t>application, and</w:t>
      </w:r>
      <w:proofErr w:type="gramEnd"/>
      <w:r>
        <w:rPr>
          <w:sz w:val="24"/>
        </w:rPr>
        <w:t xml:space="preserve"> is most commonly used for testing routing and switching</w:t>
      </w:r>
      <w:r>
        <w:rPr>
          <w:spacing w:val="-26"/>
          <w:sz w:val="24"/>
        </w:rPr>
        <w:t xml:space="preserve"> </w:t>
      </w:r>
      <w:r>
        <w:rPr>
          <w:sz w:val="24"/>
        </w:rPr>
        <w:t>networks.</w:t>
      </w:r>
    </w:p>
    <w:p w14:paraId="0907AF61" w14:textId="77777777" w:rsidR="00D143F2" w:rsidRDefault="009B7C21">
      <w:pPr>
        <w:pStyle w:val="ListParagraph"/>
        <w:numPr>
          <w:ilvl w:val="2"/>
          <w:numId w:val="1"/>
        </w:numPr>
        <w:tabs>
          <w:tab w:val="left" w:pos="1189"/>
        </w:tabs>
        <w:spacing w:before="4" w:line="259" w:lineRule="auto"/>
        <w:ind w:right="168"/>
        <w:rPr>
          <w:rFonts w:ascii="Wingdings" w:hAnsi="Wingdings"/>
          <w:sz w:val="24"/>
        </w:rPr>
      </w:pPr>
      <w:r>
        <w:rPr>
          <w:sz w:val="24"/>
        </w:rPr>
        <w:t>IxNetwork Web App supports multiple concurrent users and sessions, and allows multiple users to access a session, or a user to access multiple sessions</w:t>
      </w:r>
      <w:r>
        <w:rPr>
          <w:spacing w:val="-19"/>
          <w:sz w:val="24"/>
        </w:rPr>
        <w:t xml:space="preserve"> </w:t>
      </w:r>
      <w:r>
        <w:rPr>
          <w:sz w:val="24"/>
        </w:rPr>
        <w:t>simultaneously.</w:t>
      </w:r>
    </w:p>
    <w:p w14:paraId="0907AF62" w14:textId="77777777" w:rsidR="00D143F2" w:rsidRDefault="009B7C21">
      <w:pPr>
        <w:pStyle w:val="ListParagraph"/>
        <w:numPr>
          <w:ilvl w:val="2"/>
          <w:numId w:val="1"/>
        </w:numPr>
        <w:tabs>
          <w:tab w:val="left" w:pos="1189"/>
        </w:tabs>
        <w:spacing w:before="1" w:line="259" w:lineRule="auto"/>
        <w:ind w:right="168"/>
        <w:rPr>
          <w:rFonts w:ascii="Wingdings" w:hAnsi="Wingdings"/>
          <w:sz w:val="24"/>
        </w:rPr>
      </w:pPr>
      <w:r>
        <w:rPr>
          <w:sz w:val="24"/>
        </w:rPr>
        <w:t>IxNetwork Web App has built-in REST API browser that helps users configure the test tool through a UI and then correlate the change directly to REST</w:t>
      </w:r>
      <w:r>
        <w:rPr>
          <w:spacing w:val="-11"/>
          <w:sz w:val="24"/>
        </w:rPr>
        <w:t xml:space="preserve"> </w:t>
      </w:r>
      <w:r>
        <w:rPr>
          <w:sz w:val="24"/>
        </w:rPr>
        <w:t>commands.</w:t>
      </w:r>
    </w:p>
    <w:p w14:paraId="0907AF63" w14:textId="77777777" w:rsidR="00D143F2" w:rsidRDefault="00D143F2">
      <w:pPr>
        <w:pStyle w:val="BodyText"/>
        <w:spacing w:before="2"/>
        <w:rPr>
          <w:sz w:val="28"/>
        </w:rPr>
      </w:pPr>
    </w:p>
    <w:p w14:paraId="0907AF64" w14:textId="77777777" w:rsidR="00D143F2" w:rsidRDefault="009B7C21">
      <w:pPr>
        <w:pStyle w:val="Heading2"/>
        <w:numPr>
          <w:ilvl w:val="1"/>
          <w:numId w:val="1"/>
        </w:numPr>
        <w:tabs>
          <w:tab w:val="left" w:pos="828"/>
          <w:tab w:val="left" w:pos="829"/>
        </w:tabs>
        <w:spacing w:before="0"/>
        <w:ind w:hanging="722"/>
        <w:rPr>
          <w:color w:val="006FC0"/>
          <w:u w:val="none"/>
        </w:rPr>
      </w:pPr>
      <w:bookmarkStart w:id="234" w:name="_bookmark3"/>
      <w:bookmarkStart w:id="235" w:name="_Toc46509739"/>
      <w:bookmarkEnd w:id="234"/>
      <w:r>
        <w:rPr>
          <w:color w:val="006FC0"/>
          <w:u w:color="006FC0"/>
        </w:rPr>
        <w:t>Prerequisites</w:t>
      </w:r>
      <w:bookmarkEnd w:id="235"/>
    </w:p>
    <w:p w14:paraId="0907AF65" w14:textId="77777777" w:rsidR="00D143F2" w:rsidRDefault="009B7C21">
      <w:pPr>
        <w:pStyle w:val="ListParagraph"/>
        <w:numPr>
          <w:ilvl w:val="2"/>
          <w:numId w:val="1"/>
        </w:numPr>
        <w:tabs>
          <w:tab w:val="left" w:pos="1189"/>
        </w:tabs>
        <w:spacing w:before="211"/>
        <w:ind w:hanging="361"/>
        <w:jc w:val="both"/>
        <w:rPr>
          <w:rFonts w:ascii="Wingdings" w:hAnsi="Wingdings"/>
          <w:sz w:val="24"/>
        </w:rPr>
      </w:pPr>
      <w:r>
        <w:rPr>
          <w:sz w:val="24"/>
        </w:rPr>
        <w:t>IxNetwork Version should be 9.00 and</w:t>
      </w:r>
      <w:r>
        <w:rPr>
          <w:spacing w:val="1"/>
          <w:sz w:val="24"/>
        </w:rPr>
        <w:t xml:space="preserve"> </w:t>
      </w:r>
      <w:r>
        <w:rPr>
          <w:sz w:val="24"/>
        </w:rPr>
        <w:t>above.</w:t>
      </w:r>
    </w:p>
    <w:p w14:paraId="0907AF66" w14:textId="77777777" w:rsidR="00D143F2" w:rsidRDefault="00D143F2">
      <w:pPr>
        <w:jc w:val="both"/>
        <w:rPr>
          <w:rFonts w:ascii="Wingdings" w:hAnsi="Wingdings"/>
          <w:sz w:val="24"/>
        </w:rPr>
        <w:sectPr w:rsidR="00D143F2" w:rsidSect="007D656F">
          <w:type w:val="continuous"/>
          <w:pgSz w:w="11910" w:h="16840"/>
          <w:pgMar w:top="1300" w:right="840" w:bottom="1200" w:left="900" w:header="375" w:footer="1012" w:gutter="0"/>
          <w:cols w:space="720"/>
          <w:titlePg/>
          <w:docGrid w:linePitch="299"/>
          <w:sectPrChange w:id="236" w:author="Sreekanth Settur" w:date="2021-11-09T16:12:00Z">
            <w:sectPr w:rsidR="00D143F2" w:rsidSect="007D656F">
              <w:type w:val="nextPage"/>
              <w:pgMar w:top="1300" w:right="840" w:bottom="1200" w:left="900" w:header="375" w:footer="1012" w:gutter="0"/>
              <w:titlePg w:val="0"/>
              <w:docGrid w:linePitch="0"/>
            </w:sectPr>
          </w:sectPrChange>
        </w:sectPr>
      </w:pPr>
    </w:p>
    <w:p w14:paraId="0907AF67" w14:textId="77777777" w:rsidR="00D143F2" w:rsidRDefault="009B7C21">
      <w:pPr>
        <w:pStyle w:val="Heading1"/>
        <w:numPr>
          <w:ilvl w:val="0"/>
          <w:numId w:val="1"/>
        </w:numPr>
        <w:tabs>
          <w:tab w:val="left" w:pos="469"/>
        </w:tabs>
        <w:ind w:hanging="362"/>
        <w:rPr>
          <w:u w:val="none"/>
        </w:rPr>
      </w:pPr>
      <w:bookmarkStart w:id="237" w:name="_bookmark4"/>
      <w:bookmarkStart w:id="238" w:name="_Toc46509740"/>
      <w:bookmarkEnd w:id="237"/>
      <w:r>
        <w:rPr>
          <w:color w:val="006FC0"/>
          <w:u w:color="006FC0"/>
        </w:rPr>
        <w:lastRenderedPageBreak/>
        <w:t>Configure BGP from the sample</w:t>
      </w:r>
      <w:r>
        <w:rPr>
          <w:color w:val="006FC0"/>
          <w:spacing w:val="-7"/>
          <w:u w:color="006FC0"/>
        </w:rPr>
        <w:t xml:space="preserve"> </w:t>
      </w:r>
      <w:r>
        <w:rPr>
          <w:color w:val="006FC0"/>
          <w:u w:color="006FC0"/>
        </w:rPr>
        <w:t>scenarios</w:t>
      </w:r>
      <w:bookmarkEnd w:id="238"/>
    </w:p>
    <w:p w14:paraId="0907AF68" w14:textId="77777777" w:rsidR="00D143F2" w:rsidRDefault="00D143F2">
      <w:pPr>
        <w:pStyle w:val="BodyText"/>
        <w:spacing w:before="5"/>
        <w:rPr>
          <w:b/>
          <w:sz w:val="15"/>
        </w:rPr>
      </w:pPr>
    </w:p>
    <w:p w14:paraId="0907AF69" w14:textId="77777777" w:rsidR="00D143F2" w:rsidRDefault="009B7C21">
      <w:pPr>
        <w:pStyle w:val="BodyText"/>
        <w:spacing w:before="51"/>
        <w:ind w:left="828"/>
      </w:pPr>
      <w:r>
        <w:t>This section demonstrates creating a BGP test scenario from sample scenarios.</w:t>
      </w:r>
    </w:p>
    <w:p w14:paraId="0907AF6A" w14:textId="77777777" w:rsidR="00D143F2" w:rsidRDefault="009B7C21">
      <w:pPr>
        <w:pStyle w:val="Heading2"/>
        <w:numPr>
          <w:ilvl w:val="1"/>
          <w:numId w:val="1"/>
        </w:numPr>
        <w:tabs>
          <w:tab w:val="left" w:pos="828"/>
          <w:tab w:val="left" w:pos="829"/>
        </w:tabs>
        <w:spacing w:before="185"/>
        <w:ind w:hanging="722"/>
        <w:rPr>
          <w:color w:val="006FC0"/>
          <w:u w:val="none"/>
        </w:rPr>
      </w:pPr>
      <w:bookmarkStart w:id="239" w:name="_bookmark5"/>
      <w:bookmarkStart w:id="240" w:name="_Toc46509741"/>
      <w:bookmarkEnd w:id="239"/>
      <w:r>
        <w:rPr>
          <w:color w:val="006FC0"/>
          <w:u w:color="006FC0"/>
        </w:rPr>
        <w:t>IxNetwork Web App login</w:t>
      </w:r>
      <w:bookmarkEnd w:id="240"/>
    </w:p>
    <w:p w14:paraId="0907AF6B" w14:textId="77777777" w:rsidR="00D143F2" w:rsidRDefault="009B7C21">
      <w:pPr>
        <w:pStyle w:val="ListParagraph"/>
        <w:numPr>
          <w:ilvl w:val="2"/>
          <w:numId w:val="1"/>
        </w:numPr>
        <w:tabs>
          <w:tab w:val="left" w:pos="1189"/>
        </w:tabs>
        <w:spacing w:before="209"/>
        <w:ind w:hanging="361"/>
        <w:rPr>
          <w:rFonts w:ascii="Wingdings" w:hAnsi="Wingdings"/>
          <w:sz w:val="24"/>
        </w:rPr>
      </w:pPr>
      <w:r>
        <w:rPr>
          <w:sz w:val="24"/>
        </w:rPr>
        <w:t>Provide IP address of the VM or Chassis in the</w:t>
      </w:r>
      <w:r>
        <w:rPr>
          <w:spacing w:val="-2"/>
          <w:sz w:val="24"/>
        </w:rPr>
        <w:t xml:space="preserve"> </w:t>
      </w:r>
      <w:r>
        <w:rPr>
          <w:sz w:val="24"/>
        </w:rPr>
        <w:t>URL.</w:t>
      </w:r>
    </w:p>
    <w:p w14:paraId="04D04BC4" w14:textId="2E29729D" w:rsidR="00964926" w:rsidRPr="00964926" w:rsidRDefault="009B7C21">
      <w:pPr>
        <w:pStyle w:val="ListParagraph"/>
        <w:numPr>
          <w:ilvl w:val="2"/>
          <w:numId w:val="1"/>
        </w:numPr>
        <w:tabs>
          <w:tab w:val="left" w:pos="1189"/>
        </w:tabs>
        <w:spacing w:before="24"/>
        <w:rPr>
          <w:ins w:id="241" w:author="Sreekanth Settur" w:date="2021-11-11T12:01:00Z"/>
          <w:sz w:val="24"/>
        </w:rPr>
        <w:pPrChange w:id="242" w:author="Sreekanth Settur" w:date="2021-11-16T11:37:00Z">
          <w:pPr>
            <w:pStyle w:val="ListParagraph"/>
            <w:tabs>
              <w:tab w:val="left" w:pos="1189"/>
            </w:tabs>
            <w:spacing w:before="24"/>
            <w:ind w:firstLine="0"/>
          </w:pPr>
        </w:pPrChange>
      </w:pPr>
      <w:r w:rsidRPr="00964926">
        <w:rPr>
          <w:sz w:val="24"/>
        </w:rPr>
        <w:t xml:space="preserve">Enter login credentials and click </w:t>
      </w:r>
      <w:proofErr w:type="gramStart"/>
      <w:r w:rsidRPr="00964926">
        <w:rPr>
          <w:sz w:val="24"/>
        </w:rPr>
        <w:t>LOGIN</w:t>
      </w:r>
      <w:r w:rsidRPr="00964926">
        <w:rPr>
          <w:spacing w:val="5"/>
          <w:sz w:val="24"/>
        </w:rPr>
        <w:t xml:space="preserve"> </w:t>
      </w:r>
      <w:r w:rsidRPr="00964926">
        <w:rPr>
          <w:sz w:val="24"/>
        </w:rPr>
        <w:t>.</w:t>
      </w:r>
      <w:proofErr w:type="gramEnd"/>
    </w:p>
    <w:p w14:paraId="7161246C" w14:textId="5DED8683" w:rsidR="00964926" w:rsidRDefault="00964926" w:rsidP="00964926">
      <w:pPr>
        <w:pStyle w:val="ListParagraph"/>
        <w:tabs>
          <w:tab w:val="left" w:pos="1189"/>
        </w:tabs>
        <w:spacing w:before="24"/>
        <w:ind w:firstLine="0"/>
        <w:rPr>
          <w:ins w:id="243" w:author="Sreekanth Settur" w:date="2021-11-11T12:01:00Z"/>
          <w:sz w:val="24"/>
        </w:rPr>
      </w:pPr>
      <w:ins w:id="244" w:author="Sreekanth Settur" w:date="2021-11-11T12:02:00Z">
        <w:r>
          <w:rPr>
            <w:noProof/>
            <w:sz w:val="24"/>
          </w:rPr>
          <w:drawing>
            <wp:inline distT="0" distB="0" distL="0" distR="0" wp14:anchorId="7C4E2EBF" wp14:editId="346F9CD5">
              <wp:extent cx="4977441" cy="3475990"/>
              <wp:effectExtent l="19050" t="19050" r="13970" b="10160"/>
              <wp:docPr id="25" name="Picture 2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02487" cy="3493481"/>
                      </a:xfrm>
                      <a:prstGeom prst="rect">
                        <a:avLst/>
                      </a:prstGeom>
                      <a:ln w="12700">
                        <a:solidFill>
                          <a:schemeClr val="accent1"/>
                        </a:solidFill>
                      </a:ln>
                    </pic:spPr>
                  </pic:pic>
                </a:graphicData>
              </a:graphic>
            </wp:inline>
          </w:drawing>
        </w:r>
      </w:ins>
    </w:p>
    <w:p w14:paraId="3CEE2768" w14:textId="77777777" w:rsidR="00964926" w:rsidDel="0059727C" w:rsidRDefault="00964926">
      <w:pPr>
        <w:pStyle w:val="ListParagraph"/>
        <w:tabs>
          <w:tab w:val="left" w:pos="1189"/>
        </w:tabs>
        <w:spacing w:before="24"/>
        <w:ind w:firstLine="0"/>
        <w:rPr>
          <w:del w:id="245" w:author="Sreekanth Settur" w:date="2021-11-13T13:00:00Z"/>
          <w:rFonts w:ascii="Wingdings" w:hAnsi="Wingdings"/>
          <w:sz w:val="24"/>
        </w:rPr>
        <w:pPrChange w:id="246" w:author="Sreekanth Settur" w:date="2021-11-11T12:01:00Z">
          <w:pPr>
            <w:pStyle w:val="ListParagraph"/>
            <w:numPr>
              <w:ilvl w:val="2"/>
              <w:numId w:val="1"/>
            </w:numPr>
            <w:tabs>
              <w:tab w:val="left" w:pos="1189"/>
            </w:tabs>
            <w:spacing w:before="24"/>
            <w:ind w:hanging="360"/>
          </w:pPr>
        </w:pPrChange>
      </w:pPr>
    </w:p>
    <w:p w14:paraId="0907AF6D" w14:textId="67638084" w:rsidR="00D143F2" w:rsidDel="0059727C" w:rsidRDefault="00627DFE">
      <w:pPr>
        <w:pStyle w:val="BodyText"/>
        <w:spacing w:before="6"/>
        <w:rPr>
          <w:del w:id="247" w:author="Sreekanth Settur" w:date="2021-11-13T13:00:00Z"/>
          <w:sz w:val="12"/>
        </w:rPr>
      </w:pPr>
      <w:del w:id="248" w:author="Sreekanth Settur" w:date="2021-11-11T12:01:00Z">
        <w:r w:rsidDel="00964926">
          <w:rPr>
            <w:noProof/>
          </w:rPr>
          <mc:AlternateContent>
            <mc:Choice Requires="wpg">
              <w:drawing>
                <wp:anchor distT="0" distB="0" distL="0" distR="0" simplePos="0" relativeHeight="487565824" behindDoc="1" locked="0" layoutInCell="1" allowOverlap="1" wp14:anchorId="0907B06C" wp14:editId="38E06A8D">
                  <wp:simplePos x="0" y="0"/>
                  <wp:positionH relativeFrom="page">
                    <wp:posOffset>890905</wp:posOffset>
                  </wp:positionH>
                  <wp:positionV relativeFrom="paragraph">
                    <wp:posOffset>121920</wp:posOffset>
                  </wp:positionV>
                  <wp:extent cx="5784215" cy="2795905"/>
                  <wp:effectExtent l="0" t="0" r="0" b="0"/>
                  <wp:wrapTopAndBottom/>
                  <wp:docPr id="107"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1515" cy="2783205"/>
                            <a:chOff x="1413" y="202"/>
                            <a:chExt cx="9089" cy="4383"/>
                          </a:xfrm>
                        </wpg:grpSpPr>
                        <wps:wsp>
                          <wps:cNvPr id="109" name="Rectangle 105"/>
                          <wps:cNvSpPr>
                            <a:spLocks noChangeArrowheads="1"/>
                          </wps:cNvSpPr>
                          <wps:spPr bwMode="auto">
                            <a:xfrm>
                              <a:off x="6350" y="6350"/>
                              <a:ext cx="5771515" cy="2783205"/>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71E82" id="Group 104" o:spid="_x0000_s1026" style="position:absolute;margin-left:70.15pt;margin-top:9.6pt;width:455.45pt;height:220.15pt;z-index:-15750656;mso-wrap-distance-left:0;mso-wrap-distance-right:0;mso-position-horizontal-relative:page" coordorigin="1413,202" coordsize="9089,4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">
                  <v:rect id="Rectangle 105" o:spid="_x0000_s1027" style="position:absolute;left:6350;top:6350;width:5771515;height:2783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" filled="f" strokecolor="#00afef" strokeweight="1pt"/>
                  <w10:wrap type="topAndBottom" anchorx="page"/>
                </v:group>
              </w:pict>
            </mc:Fallback>
          </mc:AlternateContent>
        </w:r>
      </w:del>
    </w:p>
    <w:p w14:paraId="0907AF6E" w14:textId="77777777" w:rsidR="00D143F2" w:rsidRDefault="00D143F2">
      <w:pPr>
        <w:pStyle w:val="BodyText"/>
        <w:spacing w:before="6"/>
        <w:rPr>
          <w:sz w:val="8"/>
        </w:rPr>
        <w:pPrChange w:id="249" w:author="Sreekanth Settur" w:date="2021-11-13T13:00:00Z">
          <w:pPr>
            <w:pStyle w:val="BodyText"/>
          </w:pPr>
        </w:pPrChange>
      </w:pPr>
    </w:p>
    <w:p w14:paraId="0907AF6F" w14:textId="77777777" w:rsidR="00D143F2" w:rsidRDefault="009B7C21">
      <w:pPr>
        <w:pStyle w:val="BodyText"/>
        <w:spacing w:before="52"/>
        <w:ind w:left="2929" w:right="2984"/>
        <w:jc w:val="center"/>
      </w:pPr>
      <w:r>
        <w:t>Fig 2.1-Login page</w:t>
      </w:r>
    </w:p>
    <w:p w14:paraId="0907AF70" w14:textId="77777777" w:rsidR="00D143F2" w:rsidRDefault="009B7C21">
      <w:pPr>
        <w:pStyle w:val="Heading2"/>
        <w:numPr>
          <w:ilvl w:val="1"/>
          <w:numId w:val="1"/>
        </w:numPr>
        <w:tabs>
          <w:tab w:val="left" w:pos="828"/>
          <w:tab w:val="left" w:pos="829"/>
        </w:tabs>
        <w:spacing w:before="185"/>
        <w:ind w:hanging="722"/>
        <w:rPr>
          <w:color w:val="006FC0"/>
          <w:u w:val="none"/>
        </w:rPr>
      </w:pPr>
      <w:bookmarkStart w:id="250" w:name="_bookmark6"/>
      <w:bookmarkStart w:id="251" w:name="_Toc46509742"/>
      <w:bookmarkEnd w:id="250"/>
      <w:r>
        <w:rPr>
          <w:color w:val="006FC0"/>
          <w:u w:color="006FC0"/>
        </w:rPr>
        <w:t>Create</w:t>
      </w:r>
      <w:r>
        <w:rPr>
          <w:color w:val="006FC0"/>
          <w:spacing w:val="-1"/>
          <w:u w:color="006FC0"/>
        </w:rPr>
        <w:t xml:space="preserve"> </w:t>
      </w:r>
      <w:r>
        <w:rPr>
          <w:color w:val="006FC0"/>
          <w:u w:color="006FC0"/>
        </w:rPr>
        <w:t>Session</w:t>
      </w:r>
      <w:bookmarkEnd w:id="251"/>
    </w:p>
    <w:p w14:paraId="0907AF71" w14:textId="77777777" w:rsidR="00D143F2" w:rsidRDefault="00D143F2">
      <w:pPr>
        <w:pStyle w:val="BodyText"/>
        <w:spacing w:before="11"/>
        <w:rPr>
          <w:b/>
          <w:sz w:val="9"/>
        </w:rPr>
      </w:pPr>
    </w:p>
    <w:p w14:paraId="5948B399" w14:textId="6FA6DCF6" w:rsidR="00964926" w:rsidRPr="0059727C" w:rsidRDefault="009B7C21">
      <w:pPr>
        <w:pStyle w:val="ListParagraph"/>
        <w:numPr>
          <w:ilvl w:val="2"/>
          <w:numId w:val="1"/>
        </w:numPr>
        <w:tabs>
          <w:tab w:val="left" w:pos="1189"/>
        </w:tabs>
        <w:spacing w:before="87" w:line="259" w:lineRule="auto"/>
        <w:ind w:right="170" w:firstLine="0"/>
        <w:rPr>
          <w:sz w:val="24"/>
        </w:rPr>
      </w:pPr>
      <w:r w:rsidRPr="0059727C">
        <w:rPr>
          <w:sz w:val="24"/>
        </w:rPr>
        <w:t>Web App allows user to work with multiple sessions by creating a new session or selecting from the existing</w:t>
      </w:r>
      <w:r w:rsidRPr="0059727C">
        <w:rPr>
          <w:spacing w:val="-2"/>
          <w:sz w:val="24"/>
        </w:rPr>
        <w:t xml:space="preserve"> </w:t>
      </w:r>
      <w:r w:rsidRPr="0059727C">
        <w:rPr>
          <w:sz w:val="24"/>
        </w:rPr>
        <w:t>sessions.</w:t>
      </w:r>
      <w:ins w:id="252" w:author="Sreekanth Settur" w:date="2021-11-11T12:06:00Z">
        <w:r w:rsidR="00964926">
          <w:rPr>
            <w:noProof/>
            <w:sz w:val="24"/>
          </w:rPr>
          <w:drawing>
            <wp:inline distT="0" distB="0" distL="0" distR="0" wp14:anchorId="21B0D95C" wp14:editId="40D39F80">
              <wp:extent cx="5909632" cy="2641022"/>
              <wp:effectExtent l="19050" t="19050" r="15240" b="26035"/>
              <wp:docPr id="461" name="Picture 4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24241" cy="2692241"/>
                      </a:xfrm>
                      <a:prstGeom prst="rect">
                        <a:avLst/>
                      </a:prstGeom>
                      <a:ln>
                        <a:solidFill>
                          <a:schemeClr val="accent1"/>
                        </a:solidFill>
                      </a:ln>
                    </pic:spPr>
                  </pic:pic>
                </a:graphicData>
              </a:graphic>
            </wp:inline>
          </w:drawing>
        </w:r>
      </w:ins>
    </w:p>
    <w:p w14:paraId="0907AF73" w14:textId="13F2E614" w:rsidR="00D143F2" w:rsidDel="003F63BC" w:rsidRDefault="003F63BC" w:rsidP="00F32D2F">
      <w:pPr>
        <w:pStyle w:val="ListParagraph"/>
        <w:tabs>
          <w:tab w:val="left" w:pos="1189"/>
        </w:tabs>
        <w:spacing w:before="87" w:line="259" w:lineRule="auto"/>
        <w:ind w:left="0" w:right="170" w:firstLine="0"/>
        <w:rPr>
          <w:del w:id="253" w:author="Sreekanth Settur" w:date="2021-11-16T11:37:00Z"/>
          <w:sz w:val="25"/>
        </w:rPr>
      </w:pPr>
      <w:ins w:id="254" w:author="Sreekanth Settur" w:date="2021-11-16T11:38:00Z">
        <w:r>
          <w:rPr>
            <w:sz w:val="25"/>
          </w:rPr>
          <w:tab/>
        </w:r>
        <w:r>
          <w:rPr>
            <w:sz w:val="25"/>
          </w:rPr>
          <w:tab/>
        </w:r>
        <w:r>
          <w:rPr>
            <w:sz w:val="25"/>
          </w:rPr>
          <w:tab/>
        </w:r>
        <w:r>
          <w:rPr>
            <w:sz w:val="25"/>
          </w:rPr>
          <w:tab/>
        </w:r>
        <w:r>
          <w:rPr>
            <w:sz w:val="25"/>
          </w:rPr>
          <w:tab/>
        </w:r>
        <w:r>
          <w:rPr>
            <w:sz w:val="25"/>
          </w:rPr>
          <w:tab/>
        </w:r>
      </w:ins>
      <w:del w:id="255" w:author="Sreekanth Settur" w:date="2021-11-11T12:06:00Z">
        <w:r w:rsidR="00F32D2F" w:rsidDel="00964926">
          <w:rPr>
            <w:noProof/>
          </w:rPr>
          <w:drawing>
            <wp:inline distT="0" distB="0" distL="0" distR="0" wp14:anchorId="5FF2EFE5" wp14:editId="6BF0F992">
              <wp:extent cx="6457950" cy="3072765"/>
              <wp:effectExtent l="19050" t="19050" r="19050" b="133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57950" cy="3072765"/>
                      </a:xfrm>
                      <a:prstGeom prst="rect">
                        <a:avLst/>
                      </a:prstGeom>
                      <a:noFill/>
                      <a:ln w="12700">
                        <a:solidFill>
                          <a:schemeClr val="accent1"/>
                        </a:solidFill>
                      </a:ln>
                    </pic:spPr>
                  </pic:pic>
                </a:graphicData>
              </a:graphic>
            </wp:inline>
          </w:drawing>
        </w:r>
      </w:del>
    </w:p>
    <w:p w14:paraId="0907AF74" w14:textId="56D41AE7" w:rsidR="00D143F2" w:rsidRDefault="009B7C21">
      <w:pPr>
        <w:pStyle w:val="ListParagraph"/>
        <w:tabs>
          <w:tab w:val="left" w:pos="1189"/>
        </w:tabs>
        <w:spacing w:before="87" w:line="259" w:lineRule="auto"/>
        <w:ind w:left="0" w:right="170" w:firstLine="0"/>
        <w:pPrChange w:id="256" w:author="Sreekanth Settur" w:date="2021-11-16T11:37:00Z">
          <w:pPr>
            <w:pStyle w:val="BodyText"/>
            <w:spacing w:before="172"/>
            <w:ind w:left="2929" w:right="2983"/>
            <w:jc w:val="center"/>
          </w:pPr>
        </w:pPrChange>
      </w:pPr>
      <w:r>
        <w:t>Fig 2.2 Create session window</w:t>
      </w:r>
    </w:p>
    <w:p w14:paraId="0907AF75" w14:textId="76A1AC57" w:rsidR="00D143F2" w:rsidDel="0059727C" w:rsidRDefault="00D143F2">
      <w:pPr>
        <w:jc w:val="center"/>
        <w:rPr>
          <w:del w:id="257" w:author="Sreekanth Settur" w:date="2021-11-13T13:01:00Z"/>
        </w:rPr>
        <w:sectPr w:rsidR="00D143F2" w:rsidDel="0059727C">
          <w:pgSz w:w="11910" w:h="16840"/>
          <w:pgMar w:top="1300" w:right="840" w:bottom="1200" w:left="900" w:header="375" w:footer="1012" w:gutter="0"/>
          <w:cols w:space="720"/>
        </w:sectPr>
      </w:pPr>
    </w:p>
    <w:p w14:paraId="0907AF76" w14:textId="77777777" w:rsidR="00D143F2" w:rsidRDefault="009B7C21">
      <w:pPr>
        <w:pStyle w:val="Heading2"/>
        <w:numPr>
          <w:ilvl w:val="1"/>
          <w:numId w:val="1"/>
        </w:numPr>
        <w:tabs>
          <w:tab w:val="left" w:pos="828"/>
          <w:tab w:val="left" w:pos="829"/>
        </w:tabs>
        <w:ind w:hanging="722"/>
        <w:rPr>
          <w:color w:val="006FC0"/>
          <w:u w:val="none"/>
        </w:rPr>
      </w:pPr>
      <w:bookmarkStart w:id="258" w:name="_bookmark7"/>
      <w:bookmarkStart w:id="259" w:name="_Toc46509743"/>
      <w:bookmarkEnd w:id="258"/>
      <w:r>
        <w:rPr>
          <w:color w:val="006FC0"/>
          <w:u w:color="006FC0"/>
        </w:rPr>
        <w:t>Select sample</w:t>
      </w:r>
      <w:r>
        <w:rPr>
          <w:color w:val="006FC0"/>
          <w:spacing w:val="-1"/>
          <w:u w:color="006FC0"/>
        </w:rPr>
        <w:t xml:space="preserve"> </w:t>
      </w:r>
      <w:r>
        <w:rPr>
          <w:color w:val="006FC0"/>
          <w:u w:color="006FC0"/>
        </w:rPr>
        <w:t>scenario</w:t>
      </w:r>
      <w:bookmarkEnd w:id="259"/>
    </w:p>
    <w:p w14:paraId="0907AF77" w14:textId="77777777" w:rsidR="00D143F2" w:rsidRDefault="009B7C21">
      <w:pPr>
        <w:pStyle w:val="ListParagraph"/>
        <w:numPr>
          <w:ilvl w:val="2"/>
          <w:numId w:val="1"/>
        </w:numPr>
        <w:tabs>
          <w:tab w:val="left" w:pos="1189"/>
        </w:tabs>
        <w:spacing w:before="212"/>
        <w:ind w:hanging="361"/>
        <w:rPr>
          <w:rFonts w:ascii="Wingdings" w:hAnsi="Wingdings"/>
          <w:sz w:val="24"/>
        </w:rPr>
      </w:pPr>
      <w:r>
        <w:rPr>
          <w:sz w:val="24"/>
        </w:rPr>
        <w:t>User can choose the test scenarios from the sample or recent</w:t>
      </w:r>
      <w:r>
        <w:rPr>
          <w:spacing w:val="-6"/>
          <w:sz w:val="24"/>
        </w:rPr>
        <w:t xml:space="preserve"> </w:t>
      </w:r>
      <w:r>
        <w:rPr>
          <w:sz w:val="24"/>
        </w:rPr>
        <w:t>scenarios.</w:t>
      </w:r>
    </w:p>
    <w:p w14:paraId="0907AF78" w14:textId="35759D7E" w:rsidR="00D143F2" w:rsidRDefault="00627DFE">
      <w:pPr>
        <w:pStyle w:val="BodyText"/>
        <w:spacing w:before="6"/>
        <w:rPr>
          <w:ins w:id="260" w:author="Sreekanth Settur" w:date="2021-11-12T18:40:00Z"/>
          <w:sz w:val="12"/>
        </w:rPr>
      </w:pPr>
      <w:del w:id="261" w:author="Sreekanth Settur" w:date="2021-11-12T18:40:00Z">
        <w:r w:rsidDel="00C63394">
          <w:rPr>
            <w:noProof/>
          </w:rPr>
          <mc:AlternateContent>
            <mc:Choice Requires="wpg">
              <w:drawing>
                <wp:anchor distT="0" distB="0" distL="0" distR="0" simplePos="0" relativeHeight="487568896" behindDoc="1" locked="0" layoutInCell="1" allowOverlap="1" wp14:anchorId="0907B06E" wp14:editId="16A34FA7">
                  <wp:simplePos x="0" y="0"/>
                  <wp:positionH relativeFrom="page">
                    <wp:posOffset>871855</wp:posOffset>
                  </wp:positionH>
                  <wp:positionV relativeFrom="paragraph">
                    <wp:posOffset>121920</wp:posOffset>
                  </wp:positionV>
                  <wp:extent cx="5814695" cy="2689225"/>
                  <wp:effectExtent l="0" t="0" r="0" b="0"/>
                  <wp:wrapTopAndBottom/>
                  <wp:docPr id="101"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1995" cy="2676525"/>
                            <a:chOff x="1383" y="202"/>
                            <a:chExt cx="9137" cy="4215"/>
                          </a:xfrm>
                        </wpg:grpSpPr>
                        <wps:wsp>
                          <wps:cNvPr id="103" name="Rectangle 99"/>
                          <wps:cNvSpPr>
                            <a:spLocks noChangeArrowheads="1"/>
                          </wps:cNvSpPr>
                          <wps:spPr bwMode="auto">
                            <a:xfrm>
                              <a:off x="6350" y="6350"/>
                              <a:ext cx="5801995" cy="2676525"/>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BD15D" id="Group 98" o:spid="_x0000_s1026" style="position:absolute;margin-left:68.65pt;margin-top:9.6pt;width:457.85pt;height:211.75pt;z-index:-15747584;mso-wrap-distance-left:0;mso-wrap-distance-right:0;mso-position-horizontal-relative:page" coordorigin="1383,202" coordsize="9137,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">
                  <v:rect id="Rectangle 99" o:spid="_x0000_s1027" style="position:absolute;left:6350;top:6350;width:5801995;height:2676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" filled="f" strokecolor="#00afef" strokeweight="1pt"/>
                  <w10:wrap type="topAndBottom" anchorx="page"/>
                </v:group>
              </w:pict>
            </mc:Fallback>
          </mc:AlternateContent>
        </w:r>
      </w:del>
    </w:p>
    <w:p w14:paraId="7C27BE51" w14:textId="237058A2" w:rsidR="00C63394" w:rsidRDefault="00C63394">
      <w:pPr>
        <w:pStyle w:val="BodyText"/>
        <w:spacing w:before="6"/>
        <w:ind w:left="720"/>
        <w:rPr>
          <w:ins w:id="262" w:author="Sreekanth Settur" w:date="2021-11-12T18:40:00Z"/>
          <w:sz w:val="12"/>
        </w:rPr>
        <w:pPrChange w:id="263" w:author="Sreekanth Settur" w:date="2021-11-12T18:40:00Z">
          <w:pPr>
            <w:pStyle w:val="BodyText"/>
            <w:spacing w:before="6"/>
          </w:pPr>
        </w:pPrChange>
      </w:pPr>
      <w:ins w:id="264" w:author="Sreekanth Settur" w:date="2021-11-12T18:46:00Z">
        <w:r>
          <w:rPr>
            <w:noProof/>
            <w:sz w:val="12"/>
          </w:rPr>
          <w:drawing>
            <wp:inline distT="0" distB="0" distL="0" distR="0" wp14:anchorId="28050CEE" wp14:editId="6331677B">
              <wp:extent cx="6457950" cy="2725420"/>
              <wp:effectExtent l="19050" t="19050" r="19050" b="17780"/>
              <wp:docPr id="558" name="Picture 5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7950" cy="2725420"/>
                      </a:xfrm>
                      <a:prstGeom prst="rect">
                        <a:avLst/>
                      </a:prstGeom>
                      <a:ln w="12700">
                        <a:solidFill>
                          <a:schemeClr val="tx1"/>
                        </a:solidFill>
                      </a:ln>
                    </pic:spPr>
                  </pic:pic>
                </a:graphicData>
              </a:graphic>
            </wp:inline>
          </w:drawing>
        </w:r>
      </w:ins>
    </w:p>
    <w:p w14:paraId="46CD26A9" w14:textId="77777777" w:rsidR="00C63394" w:rsidRDefault="00C63394">
      <w:pPr>
        <w:pStyle w:val="BodyText"/>
        <w:spacing w:before="6"/>
        <w:rPr>
          <w:sz w:val="12"/>
        </w:rPr>
      </w:pPr>
    </w:p>
    <w:p w14:paraId="0907AF79" w14:textId="77777777" w:rsidR="00D143F2" w:rsidRDefault="00D143F2">
      <w:pPr>
        <w:pStyle w:val="BodyText"/>
        <w:spacing w:before="5"/>
        <w:rPr>
          <w:sz w:val="9"/>
        </w:rPr>
      </w:pPr>
    </w:p>
    <w:p w14:paraId="0907AF7A" w14:textId="77777777" w:rsidR="00D143F2" w:rsidRDefault="009B7C21">
      <w:pPr>
        <w:pStyle w:val="BodyText"/>
        <w:spacing w:before="52"/>
        <w:ind w:left="2928" w:right="2985"/>
        <w:jc w:val="center"/>
      </w:pPr>
      <w:r>
        <w:t>Fig 2.3 Select sample scenario</w:t>
      </w:r>
    </w:p>
    <w:p w14:paraId="0907AF7B" w14:textId="77777777" w:rsidR="00D143F2" w:rsidRDefault="009B7C21">
      <w:pPr>
        <w:pStyle w:val="Heading2"/>
        <w:numPr>
          <w:ilvl w:val="1"/>
          <w:numId w:val="1"/>
        </w:numPr>
        <w:tabs>
          <w:tab w:val="left" w:pos="828"/>
          <w:tab w:val="left" w:pos="829"/>
        </w:tabs>
        <w:spacing w:before="184"/>
        <w:ind w:hanging="722"/>
        <w:rPr>
          <w:color w:val="006FC0"/>
          <w:u w:val="none"/>
        </w:rPr>
      </w:pPr>
      <w:bookmarkStart w:id="265" w:name="_bookmark8"/>
      <w:bookmarkStart w:id="266" w:name="_Toc46509744"/>
      <w:bookmarkEnd w:id="265"/>
      <w:r>
        <w:rPr>
          <w:color w:val="006FC0"/>
          <w:u w:color="006FC0"/>
        </w:rPr>
        <w:t>Assign Ports</w:t>
      </w:r>
      <w:bookmarkEnd w:id="266"/>
    </w:p>
    <w:p w14:paraId="0907AF7C" w14:textId="77777777" w:rsidR="00D143F2" w:rsidRDefault="00D143F2">
      <w:pPr>
        <w:pStyle w:val="BodyText"/>
        <w:spacing w:before="12"/>
        <w:rPr>
          <w:b/>
          <w:sz w:val="9"/>
        </w:rPr>
      </w:pPr>
    </w:p>
    <w:p w14:paraId="0907AF7D" w14:textId="77777777" w:rsidR="00D143F2" w:rsidRDefault="009B7C21">
      <w:pPr>
        <w:pStyle w:val="ListParagraph"/>
        <w:numPr>
          <w:ilvl w:val="2"/>
          <w:numId w:val="1"/>
        </w:numPr>
        <w:tabs>
          <w:tab w:val="left" w:pos="1189"/>
        </w:tabs>
        <w:spacing w:before="87" w:line="259" w:lineRule="auto"/>
        <w:ind w:right="165"/>
        <w:rPr>
          <w:rFonts w:ascii="Wingdings" w:hAnsi="Wingdings"/>
          <w:sz w:val="24"/>
        </w:rPr>
      </w:pPr>
      <w:r>
        <w:rPr>
          <w:b/>
          <w:sz w:val="24"/>
        </w:rPr>
        <w:t>Select</w:t>
      </w:r>
      <w:r>
        <w:rPr>
          <w:b/>
          <w:spacing w:val="-6"/>
          <w:sz w:val="24"/>
        </w:rPr>
        <w:t xml:space="preserve"> </w:t>
      </w:r>
      <w:r>
        <w:rPr>
          <w:b/>
          <w:sz w:val="24"/>
        </w:rPr>
        <w:t>Ports</w:t>
      </w:r>
      <w:r>
        <w:rPr>
          <w:b/>
          <w:spacing w:val="-6"/>
          <w:sz w:val="24"/>
        </w:rPr>
        <w:t xml:space="preserve"> </w:t>
      </w:r>
      <w:r>
        <w:rPr>
          <w:sz w:val="24"/>
        </w:rPr>
        <w:t>window</w:t>
      </w:r>
      <w:r>
        <w:rPr>
          <w:spacing w:val="-7"/>
          <w:sz w:val="24"/>
        </w:rPr>
        <w:t xml:space="preserve"> </w:t>
      </w:r>
      <w:r>
        <w:rPr>
          <w:sz w:val="24"/>
        </w:rPr>
        <w:t>allows</w:t>
      </w:r>
      <w:r>
        <w:rPr>
          <w:spacing w:val="-8"/>
          <w:sz w:val="24"/>
        </w:rPr>
        <w:t xml:space="preserve"> </w:t>
      </w:r>
      <w:r>
        <w:rPr>
          <w:sz w:val="24"/>
        </w:rPr>
        <w:t>user</w:t>
      </w:r>
      <w:r>
        <w:rPr>
          <w:spacing w:val="-6"/>
          <w:sz w:val="24"/>
        </w:rPr>
        <w:t xml:space="preserve"> </w:t>
      </w:r>
      <w:r>
        <w:rPr>
          <w:sz w:val="24"/>
        </w:rPr>
        <w:t>to</w:t>
      </w:r>
      <w:r>
        <w:rPr>
          <w:spacing w:val="-9"/>
          <w:sz w:val="24"/>
        </w:rPr>
        <w:t xml:space="preserve"> </w:t>
      </w:r>
      <w:r>
        <w:rPr>
          <w:sz w:val="24"/>
        </w:rPr>
        <w:t>assign</w:t>
      </w:r>
      <w:r>
        <w:rPr>
          <w:spacing w:val="-8"/>
          <w:sz w:val="24"/>
        </w:rPr>
        <w:t xml:space="preserve"> </w:t>
      </w:r>
      <w:r>
        <w:rPr>
          <w:sz w:val="24"/>
        </w:rPr>
        <w:t>port</w:t>
      </w:r>
      <w:r>
        <w:rPr>
          <w:spacing w:val="-6"/>
          <w:sz w:val="24"/>
        </w:rPr>
        <w:t xml:space="preserve"> </w:t>
      </w:r>
      <w:r>
        <w:rPr>
          <w:sz w:val="24"/>
        </w:rPr>
        <w:t>to</w:t>
      </w:r>
      <w:r>
        <w:rPr>
          <w:spacing w:val="-9"/>
          <w:sz w:val="24"/>
        </w:rPr>
        <w:t xml:space="preserve"> </w:t>
      </w:r>
      <w:r>
        <w:rPr>
          <w:sz w:val="24"/>
        </w:rPr>
        <w:t>the</w:t>
      </w:r>
      <w:r>
        <w:rPr>
          <w:spacing w:val="-8"/>
          <w:sz w:val="24"/>
        </w:rPr>
        <w:t xml:space="preserve"> </w:t>
      </w:r>
      <w:r>
        <w:rPr>
          <w:sz w:val="24"/>
        </w:rPr>
        <w:t>topology,</w:t>
      </w:r>
      <w:r>
        <w:rPr>
          <w:spacing w:val="-7"/>
          <w:sz w:val="24"/>
        </w:rPr>
        <w:t xml:space="preserve"> </w:t>
      </w:r>
      <w:proofErr w:type="gramStart"/>
      <w:r>
        <w:rPr>
          <w:sz w:val="24"/>
        </w:rPr>
        <w:t>Enter</w:t>
      </w:r>
      <w:proofErr w:type="gramEnd"/>
      <w:r>
        <w:rPr>
          <w:spacing w:val="-6"/>
          <w:sz w:val="24"/>
        </w:rPr>
        <w:t xml:space="preserve"> </w:t>
      </w:r>
      <w:r>
        <w:rPr>
          <w:sz w:val="24"/>
        </w:rPr>
        <w:t>chassis</w:t>
      </w:r>
      <w:r>
        <w:rPr>
          <w:spacing w:val="-7"/>
          <w:sz w:val="24"/>
        </w:rPr>
        <w:t xml:space="preserve"> </w:t>
      </w:r>
      <w:r>
        <w:rPr>
          <w:sz w:val="24"/>
        </w:rPr>
        <w:t>IP</w:t>
      </w:r>
      <w:r>
        <w:rPr>
          <w:spacing w:val="-6"/>
          <w:sz w:val="24"/>
        </w:rPr>
        <w:t xml:space="preserve"> </w:t>
      </w:r>
      <w:r>
        <w:rPr>
          <w:sz w:val="24"/>
        </w:rPr>
        <w:t>and</w:t>
      </w:r>
      <w:r>
        <w:rPr>
          <w:spacing w:val="-6"/>
          <w:sz w:val="24"/>
        </w:rPr>
        <w:t xml:space="preserve"> </w:t>
      </w:r>
      <w:r>
        <w:rPr>
          <w:sz w:val="24"/>
        </w:rPr>
        <w:t>choose the available port from the list of ports, different port states are explained in Fig</w:t>
      </w:r>
      <w:r>
        <w:rPr>
          <w:spacing w:val="-24"/>
          <w:sz w:val="24"/>
        </w:rPr>
        <w:t xml:space="preserve"> </w:t>
      </w:r>
      <w:r>
        <w:rPr>
          <w:sz w:val="24"/>
        </w:rPr>
        <w:t>2.4.2.</w:t>
      </w:r>
    </w:p>
    <w:p w14:paraId="0907AF7E" w14:textId="77777777" w:rsidR="00D143F2" w:rsidRDefault="009B7C21">
      <w:pPr>
        <w:pStyle w:val="ListParagraph"/>
        <w:numPr>
          <w:ilvl w:val="2"/>
          <w:numId w:val="1"/>
        </w:numPr>
        <w:tabs>
          <w:tab w:val="left" w:pos="1189"/>
        </w:tabs>
        <w:spacing w:before="1" w:line="256" w:lineRule="auto"/>
        <w:ind w:right="161"/>
        <w:rPr>
          <w:rFonts w:ascii="Wingdings" w:hAnsi="Wingdings"/>
          <w:sz w:val="24"/>
        </w:rPr>
      </w:pPr>
      <w:r>
        <w:rPr>
          <w:sz w:val="24"/>
        </w:rPr>
        <w:t xml:space="preserve">User can perform </w:t>
      </w:r>
      <w:r>
        <w:rPr>
          <w:b/>
          <w:sz w:val="24"/>
        </w:rPr>
        <w:t>Select/Unselect</w:t>
      </w:r>
      <w:r>
        <w:rPr>
          <w:sz w:val="24"/>
        </w:rPr>
        <w:t xml:space="preserve">, </w:t>
      </w:r>
      <w:r>
        <w:rPr>
          <w:b/>
          <w:sz w:val="24"/>
        </w:rPr>
        <w:t xml:space="preserve">Unassign selected ports </w:t>
      </w:r>
      <w:r>
        <w:rPr>
          <w:sz w:val="24"/>
        </w:rPr>
        <w:t xml:space="preserve">and </w:t>
      </w:r>
      <w:r>
        <w:rPr>
          <w:b/>
          <w:sz w:val="24"/>
        </w:rPr>
        <w:t xml:space="preserve">Remove selected ports </w:t>
      </w:r>
      <w:r>
        <w:rPr>
          <w:sz w:val="24"/>
        </w:rPr>
        <w:t>as shown in Fig</w:t>
      </w:r>
      <w:r>
        <w:rPr>
          <w:spacing w:val="-3"/>
          <w:sz w:val="24"/>
        </w:rPr>
        <w:t xml:space="preserve"> </w:t>
      </w:r>
      <w:r>
        <w:rPr>
          <w:sz w:val="24"/>
        </w:rPr>
        <w:t>2.4.3.</w:t>
      </w:r>
    </w:p>
    <w:p w14:paraId="548017EB" w14:textId="78F3F937" w:rsidR="003127BB" w:rsidRPr="003127BB" w:rsidDel="00B641C1" w:rsidRDefault="009B7C21" w:rsidP="003127BB">
      <w:pPr>
        <w:pStyle w:val="ListParagraph"/>
        <w:numPr>
          <w:ilvl w:val="2"/>
          <w:numId w:val="1"/>
        </w:numPr>
        <w:tabs>
          <w:tab w:val="left" w:pos="1189"/>
        </w:tabs>
        <w:spacing w:before="4"/>
        <w:ind w:hanging="361"/>
        <w:rPr>
          <w:del w:id="267" w:author="Sreekanth Settur" w:date="2021-11-11T15:16:00Z"/>
          <w:rFonts w:ascii="Wingdings" w:hAnsi="Wingdings"/>
          <w:sz w:val="24"/>
        </w:rPr>
      </w:pPr>
      <w:r w:rsidRPr="003127BB">
        <w:rPr>
          <w:sz w:val="24"/>
        </w:rPr>
        <w:t xml:space="preserve">User can edit </w:t>
      </w:r>
      <w:r w:rsidRPr="003127BB">
        <w:rPr>
          <w:b/>
          <w:sz w:val="24"/>
        </w:rPr>
        <w:t xml:space="preserve">L1 Settings </w:t>
      </w:r>
      <w:r w:rsidRPr="003127BB">
        <w:rPr>
          <w:sz w:val="24"/>
        </w:rPr>
        <w:t>as shown in Fig</w:t>
      </w:r>
      <w:r w:rsidRPr="003127BB">
        <w:rPr>
          <w:spacing w:val="-3"/>
          <w:sz w:val="24"/>
        </w:rPr>
        <w:t xml:space="preserve"> </w:t>
      </w:r>
      <w:r w:rsidRPr="003127BB">
        <w:rPr>
          <w:sz w:val="24"/>
        </w:rPr>
        <w:t>2.4.4.</w:t>
      </w:r>
    </w:p>
    <w:p w14:paraId="316A3C1C" w14:textId="5390BF82" w:rsidR="003127BB" w:rsidRPr="00B641C1" w:rsidRDefault="003127BB">
      <w:pPr>
        <w:pStyle w:val="ListParagraph"/>
        <w:numPr>
          <w:ilvl w:val="2"/>
          <w:numId w:val="1"/>
        </w:numPr>
        <w:tabs>
          <w:tab w:val="left" w:pos="1189"/>
        </w:tabs>
        <w:spacing w:before="4"/>
        <w:ind w:hanging="361"/>
        <w:rPr>
          <w:rFonts w:ascii="Wingdings" w:hAnsi="Wingdings"/>
          <w:sz w:val="24"/>
          <w:rPrChange w:id="268" w:author="Sreekanth Settur" w:date="2021-11-11T15:16:00Z">
            <w:rPr/>
          </w:rPrChange>
        </w:rPr>
        <w:pPrChange w:id="269" w:author="Sreekanth Settur" w:date="2021-11-11T15:16:00Z">
          <w:pPr>
            <w:tabs>
              <w:tab w:val="left" w:pos="1189"/>
            </w:tabs>
            <w:spacing w:before="4"/>
          </w:pPr>
        </w:pPrChange>
      </w:pPr>
    </w:p>
    <w:p w14:paraId="18C25982" w14:textId="366C521F" w:rsidR="003127BB" w:rsidRDefault="003127BB" w:rsidP="003127BB">
      <w:pPr>
        <w:tabs>
          <w:tab w:val="left" w:pos="1189"/>
        </w:tabs>
        <w:spacing w:before="4"/>
        <w:rPr>
          <w:ins w:id="270" w:author="Sreekanth Settur" w:date="2021-11-11T15:14:00Z"/>
          <w:rFonts w:ascii="Wingdings" w:hAnsi="Wingdings"/>
          <w:sz w:val="24"/>
        </w:rPr>
      </w:pPr>
      <w:del w:id="271" w:author="Sreekanth Settur" w:date="2021-11-11T15:14:00Z">
        <w:r w:rsidDel="00B641C1">
          <w:rPr>
            <w:noProof/>
          </w:rPr>
          <w:drawing>
            <wp:inline distT="0" distB="0" distL="0" distR="0" wp14:anchorId="08D98E21" wp14:editId="58CF830B">
              <wp:extent cx="6457950" cy="2980690"/>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57950" cy="2980690"/>
                      </a:xfrm>
                      <a:prstGeom prst="rect">
                        <a:avLst/>
                      </a:prstGeom>
                      <a:noFill/>
                      <a:ln w="12700">
                        <a:solidFill>
                          <a:schemeClr val="accent1"/>
                        </a:solidFill>
                      </a:ln>
                    </pic:spPr>
                  </pic:pic>
                </a:graphicData>
              </a:graphic>
            </wp:inline>
          </w:drawing>
        </w:r>
      </w:del>
    </w:p>
    <w:p w14:paraId="74974580" w14:textId="3AE1C0A9" w:rsidR="00B641C1" w:rsidDel="00C63394" w:rsidRDefault="00B641C1">
      <w:pPr>
        <w:tabs>
          <w:tab w:val="left" w:pos="1189"/>
        </w:tabs>
        <w:spacing w:before="4"/>
        <w:rPr>
          <w:del w:id="272" w:author="Sreekanth Settur" w:date="2021-11-11T15:15:00Z"/>
          <w:rFonts w:ascii="Wingdings" w:hAnsi="Wingdings"/>
          <w:sz w:val="24"/>
        </w:rPr>
        <w:pPrChange w:id="273" w:author="Sreekanth Settur" w:date="2021-11-16T13:34:00Z">
          <w:pPr>
            <w:tabs>
              <w:tab w:val="left" w:pos="1189"/>
            </w:tabs>
            <w:spacing w:before="4"/>
            <w:ind w:left="720"/>
          </w:pPr>
        </w:pPrChange>
      </w:pPr>
      <w:ins w:id="274" w:author="Sreekanth Settur" w:date="2021-11-11T15:15:00Z">
        <w:r>
          <w:rPr>
            <w:rFonts w:ascii="Wingdings" w:hAnsi="Wingdings"/>
            <w:noProof/>
            <w:sz w:val="24"/>
          </w:rPr>
          <w:drawing>
            <wp:inline distT="0" distB="0" distL="0" distR="0" wp14:anchorId="24378EB7" wp14:editId="7C8D6CB9">
              <wp:extent cx="6457950" cy="3361459"/>
              <wp:effectExtent l="19050" t="19050" r="19050" b="10795"/>
              <wp:docPr id="544" name="Picture 5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application, table, Exce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61808" cy="3363467"/>
                      </a:xfrm>
                      <a:prstGeom prst="rect">
                        <a:avLst/>
                      </a:prstGeom>
                      <a:ln>
                        <a:solidFill>
                          <a:schemeClr val="accent1"/>
                        </a:solidFill>
                      </a:ln>
                    </pic:spPr>
                  </pic:pic>
                </a:graphicData>
              </a:graphic>
            </wp:inline>
          </w:drawing>
        </w:r>
      </w:ins>
    </w:p>
    <w:p w14:paraId="0907AF80" w14:textId="3BD98380" w:rsidR="00D143F2" w:rsidDel="00B641C1" w:rsidRDefault="00D143F2" w:rsidP="00B641C1">
      <w:pPr>
        <w:tabs>
          <w:tab w:val="left" w:pos="1189"/>
        </w:tabs>
        <w:spacing w:before="4"/>
        <w:rPr>
          <w:del w:id="275" w:author="Sreekanth Settur" w:date="2021-11-11T15:15:00Z"/>
          <w:sz w:val="12"/>
        </w:rPr>
      </w:pPr>
    </w:p>
    <w:p w14:paraId="0907AF81" w14:textId="1A4A9924" w:rsidR="00D143F2" w:rsidRDefault="00C63394">
      <w:pPr>
        <w:tabs>
          <w:tab w:val="left" w:pos="1189"/>
        </w:tabs>
        <w:spacing w:before="4"/>
        <w:pPrChange w:id="276" w:author="Sreekanth Settur" w:date="2021-11-11T15:15:00Z">
          <w:pPr>
            <w:pStyle w:val="BodyText"/>
            <w:spacing w:before="109"/>
            <w:ind w:left="2928" w:right="2985"/>
            <w:jc w:val="center"/>
          </w:pPr>
        </w:pPrChange>
      </w:pPr>
      <w:ins w:id="277" w:author="Sreekanth Settur" w:date="2021-11-12T18:41:00Z">
        <w:r>
          <w:tab/>
        </w:r>
        <w:r>
          <w:tab/>
        </w:r>
        <w:r>
          <w:tab/>
        </w:r>
        <w:r>
          <w:tab/>
        </w:r>
        <w:r>
          <w:tab/>
        </w:r>
      </w:ins>
      <w:r w:rsidR="009B7C21">
        <w:t xml:space="preserve">Fig 2.4.1 </w:t>
      </w:r>
      <w:r w:rsidR="00650B6F">
        <w:t>Assigning and connecting Port</w:t>
      </w:r>
    </w:p>
    <w:p w14:paraId="0907AF82" w14:textId="0EAEA62D" w:rsidR="00C63394" w:rsidRDefault="00C63394">
      <w:pPr>
        <w:sectPr w:rsidR="00C63394">
          <w:pgSz w:w="11910" w:h="16840"/>
          <w:pgMar w:top="1300" w:right="840" w:bottom="1200" w:left="900" w:header="375" w:footer="1012" w:gutter="0"/>
          <w:cols w:space="720"/>
        </w:sectPr>
        <w:pPrChange w:id="278" w:author="Sreekanth Settur" w:date="2021-11-12T18:40:00Z">
          <w:pPr>
            <w:jc w:val="center"/>
          </w:pPr>
        </w:pPrChange>
      </w:pPr>
    </w:p>
    <w:p w14:paraId="0907AF83" w14:textId="77777777" w:rsidR="00D143F2" w:rsidRDefault="00D143F2">
      <w:pPr>
        <w:pStyle w:val="BodyText"/>
        <w:spacing w:before="3"/>
        <w:rPr>
          <w:sz w:val="4"/>
        </w:rPr>
      </w:pPr>
    </w:p>
    <w:p w14:paraId="0907AF84" w14:textId="44DE52F7" w:rsidR="00D143F2" w:rsidRDefault="00627DFE">
      <w:pPr>
        <w:pStyle w:val="BodyText"/>
        <w:ind w:left="3038"/>
        <w:rPr>
          <w:sz w:val="20"/>
        </w:rPr>
      </w:pPr>
      <w:r>
        <w:rPr>
          <w:noProof/>
          <w:sz w:val="20"/>
        </w:rPr>
        <mc:AlternateContent>
          <mc:Choice Requires="wpg">
            <w:drawing>
              <wp:inline distT="0" distB="0" distL="0" distR="0" wp14:anchorId="0907B070" wp14:editId="4622F10C">
                <wp:extent cx="2563495" cy="2416810"/>
                <wp:effectExtent l="5080" t="1270" r="3175" b="1270"/>
                <wp:docPr id="95"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3495" cy="2416810"/>
                          <a:chOff x="0" y="0"/>
                          <a:chExt cx="4037" cy="3806"/>
                        </a:xfrm>
                      </wpg:grpSpPr>
                      <pic:pic xmlns:pic="http://schemas.openxmlformats.org/drawingml/2006/picture">
                        <pic:nvPicPr>
                          <pic:cNvPr id="96" name="Picture 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13" y="56"/>
                            <a:ext cx="3580" cy="3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Rectangle 93"/>
                        <wps:cNvSpPr>
                          <a:spLocks noChangeArrowheads="1"/>
                        </wps:cNvSpPr>
                        <wps:spPr bwMode="auto">
                          <a:xfrm>
                            <a:off x="10" y="10"/>
                            <a:ext cx="4017" cy="3786"/>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F42C2E" id="Group 92" o:spid="_x0000_s1026" style="width:201.85pt;height:190.3pt;mso-position-horizontal-relative:char;mso-position-vertical-relative:line" coordsize="4037,38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 o:spid="_x0000_s1027" type="#_x0000_t75" style="position:absolute;left:113;top:56;width:3580;height: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">
                  <v:imagedata r:id="rId26" o:title=""/>
                </v:shape>
                <v:rect id="Rectangle 93" o:spid="_x0000_s1028" style="position:absolute;left:10;top:10;width:4017;height: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" filled="f" strokecolor="#00afef" strokeweight="1pt"/>
                <w10:anchorlock/>
              </v:group>
            </w:pict>
          </mc:Fallback>
        </mc:AlternateContent>
      </w:r>
    </w:p>
    <w:p w14:paraId="0907AF85" w14:textId="77777777" w:rsidR="00D143F2" w:rsidRDefault="00D143F2">
      <w:pPr>
        <w:pStyle w:val="BodyText"/>
        <w:spacing w:before="2"/>
        <w:rPr>
          <w:sz w:val="11"/>
        </w:rPr>
      </w:pPr>
    </w:p>
    <w:p w14:paraId="0907AF86" w14:textId="2451E279" w:rsidR="00D143F2" w:rsidRDefault="009B7C21">
      <w:pPr>
        <w:pStyle w:val="BodyText"/>
        <w:spacing w:before="51"/>
        <w:ind w:left="2929" w:right="2981"/>
        <w:jc w:val="center"/>
      </w:pPr>
      <w:r>
        <w:t>Fig 2.4.2 Different port states</w:t>
      </w:r>
    </w:p>
    <w:p w14:paraId="7469EF81" w14:textId="77777777" w:rsidR="000B4CFA" w:rsidRDefault="000B4CFA">
      <w:pPr>
        <w:pStyle w:val="BodyText"/>
        <w:spacing w:before="51"/>
        <w:ind w:left="2929" w:right="2981"/>
        <w:jc w:val="center"/>
      </w:pPr>
    </w:p>
    <w:p w14:paraId="0907AF87" w14:textId="5C0AC5C4" w:rsidR="00D143F2" w:rsidRDefault="000B4CFA" w:rsidP="000B4CFA">
      <w:pPr>
        <w:pStyle w:val="BodyText"/>
        <w:spacing w:before="7"/>
        <w:ind w:left="2880"/>
        <w:rPr>
          <w:sz w:val="12"/>
        </w:rPr>
      </w:pPr>
      <w:r>
        <w:rPr>
          <w:noProof/>
        </w:rPr>
        <w:drawing>
          <wp:inline distT="0" distB="0" distL="0" distR="0" wp14:anchorId="4FF2E86B" wp14:editId="45862C01">
            <wp:extent cx="2651760" cy="2139696"/>
            <wp:effectExtent l="19050" t="19050" r="15240" b="133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4624" cy="2150076"/>
                    </a:xfrm>
                    <a:prstGeom prst="rect">
                      <a:avLst/>
                    </a:prstGeom>
                    <a:noFill/>
                    <a:ln w="12700">
                      <a:solidFill>
                        <a:schemeClr val="accent1"/>
                      </a:solidFill>
                    </a:ln>
                  </pic:spPr>
                </pic:pic>
              </a:graphicData>
            </a:graphic>
          </wp:inline>
        </w:drawing>
      </w:r>
    </w:p>
    <w:p w14:paraId="0907AF88" w14:textId="636A6D16" w:rsidR="00D143F2" w:rsidDel="006C1813" w:rsidRDefault="009B7C21">
      <w:pPr>
        <w:pStyle w:val="BodyText"/>
        <w:spacing w:before="170"/>
        <w:ind w:left="2929" w:right="2984"/>
        <w:jc w:val="center"/>
        <w:rPr>
          <w:del w:id="279" w:author="Sreekanth Settur" w:date="2021-11-16T11:38:00Z"/>
        </w:rPr>
      </w:pPr>
      <w:r>
        <w:t xml:space="preserve">Fig 2.4.3 </w:t>
      </w:r>
      <w:r w:rsidR="00216149">
        <w:t xml:space="preserve">Port unassign options </w:t>
      </w:r>
    </w:p>
    <w:p w14:paraId="458AB1B1" w14:textId="7B8F861C" w:rsidR="000B4CFA" w:rsidRDefault="000B4CFA">
      <w:pPr>
        <w:pStyle w:val="BodyText"/>
        <w:spacing w:before="170"/>
        <w:ind w:left="2929" w:right="2984"/>
        <w:jc w:val="center"/>
        <w:rPr>
          <w:ins w:id="280" w:author="Sreekanth Settur" w:date="2021-11-16T11:38:00Z"/>
        </w:rPr>
      </w:pPr>
    </w:p>
    <w:p w14:paraId="4C18D882" w14:textId="7036C246" w:rsidR="006C1813" w:rsidDel="006C1813" w:rsidRDefault="006C1813">
      <w:pPr>
        <w:pStyle w:val="BodyText"/>
        <w:spacing w:before="170"/>
        <w:ind w:left="2929" w:right="2984"/>
        <w:rPr>
          <w:del w:id="281" w:author="Sreekanth Settur" w:date="2021-11-16T11:38:00Z"/>
        </w:rPr>
        <w:pPrChange w:id="282" w:author="Sreekanth Settur" w:date="2021-11-16T11:38:00Z">
          <w:pPr>
            <w:pStyle w:val="BodyText"/>
            <w:spacing w:before="170"/>
            <w:ind w:left="2929" w:right="2984"/>
            <w:jc w:val="center"/>
          </w:pPr>
        </w:pPrChange>
      </w:pPr>
    </w:p>
    <w:p w14:paraId="5CBC6090" w14:textId="331F06F0" w:rsidR="000B4CFA" w:rsidDel="00D5464D" w:rsidRDefault="00B641C1">
      <w:pPr>
        <w:pStyle w:val="BodyText"/>
        <w:spacing w:before="170"/>
        <w:ind w:right="2984"/>
        <w:jc w:val="both"/>
        <w:rPr>
          <w:del w:id="283" w:author="Sreekanth Settur" w:date="2021-11-11T15:26:00Z"/>
        </w:rPr>
        <w:pPrChange w:id="284" w:author="Sreekanth Settur" w:date="2021-11-16T11:38:00Z">
          <w:pPr>
            <w:pStyle w:val="BodyText"/>
            <w:spacing w:before="170"/>
            <w:ind w:left="2929" w:right="2984"/>
            <w:jc w:val="center"/>
          </w:pPr>
        </w:pPrChange>
      </w:pPr>
      <w:ins w:id="285" w:author="Sreekanth Settur" w:date="2021-11-11T15:23:00Z">
        <w:r>
          <w:rPr>
            <w:noProof/>
          </w:rPr>
          <w:drawing>
            <wp:inline distT="0" distB="0" distL="0" distR="0" wp14:anchorId="4859FF53" wp14:editId="55F5B91B">
              <wp:extent cx="6457950" cy="3125932"/>
              <wp:effectExtent l="19050" t="19050" r="19050" b="17780"/>
              <wp:docPr id="545" name="Picture 54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 application, table, Exce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3420" cy="3133420"/>
                      </a:xfrm>
                      <a:prstGeom prst="rect">
                        <a:avLst/>
                      </a:prstGeom>
                      <a:ln>
                        <a:solidFill>
                          <a:schemeClr val="accent1"/>
                        </a:solidFill>
                      </a:ln>
                    </pic:spPr>
                  </pic:pic>
                </a:graphicData>
              </a:graphic>
            </wp:inline>
          </w:drawing>
        </w:r>
      </w:ins>
    </w:p>
    <w:p w14:paraId="156B02F2" w14:textId="77777777" w:rsidR="000B4CFA" w:rsidDel="00B641C1" w:rsidRDefault="000B4CFA">
      <w:pPr>
        <w:pStyle w:val="BodyText"/>
        <w:spacing w:before="170"/>
        <w:ind w:left="2929" w:right="2984"/>
        <w:jc w:val="center"/>
        <w:rPr>
          <w:del w:id="286" w:author="Sreekanth Settur" w:date="2021-11-11T15:23:00Z"/>
        </w:rPr>
      </w:pPr>
    </w:p>
    <w:p w14:paraId="0907AF89" w14:textId="08BC55AC" w:rsidR="00D143F2" w:rsidRDefault="00627DFE">
      <w:pPr>
        <w:pStyle w:val="BodyText"/>
        <w:spacing w:before="170"/>
        <w:ind w:right="2984"/>
        <w:jc w:val="both"/>
        <w:rPr>
          <w:sz w:val="27"/>
        </w:rPr>
        <w:pPrChange w:id="287" w:author="Sreekanth Settur" w:date="2021-11-16T11:38:00Z">
          <w:pPr>
            <w:pStyle w:val="BodyText"/>
            <w:spacing w:before="9"/>
          </w:pPr>
        </w:pPrChange>
      </w:pPr>
      <w:del w:id="288" w:author="Sreekanth Settur" w:date="2021-11-11T15:22:00Z">
        <w:r w:rsidDel="00B641C1">
          <w:rPr>
            <w:noProof/>
          </w:rPr>
          <mc:AlternateContent>
            <mc:Choice Requires="wpg">
              <w:drawing>
                <wp:anchor distT="0" distB="0" distL="0" distR="0" simplePos="0" relativeHeight="487574016" behindDoc="1" locked="0" layoutInCell="1" allowOverlap="1" wp14:anchorId="0907B073" wp14:editId="57A4B169">
                  <wp:simplePos x="0" y="0"/>
                  <wp:positionH relativeFrom="page">
                    <wp:posOffset>646430</wp:posOffset>
                  </wp:positionH>
                  <wp:positionV relativeFrom="paragraph">
                    <wp:posOffset>240030</wp:posOffset>
                  </wp:positionV>
                  <wp:extent cx="6304280" cy="2804795"/>
                  <wp:effectExtent l="0" t="0" r="0" b="0"/>
                  <wp:wrapTopAndBottom/>
                  <wp:docPr id="89"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1580" cy="2792095"/>
                            <a:chOff x="1028" y="387"/>
                            <a:chExt cx="9908" cy="4397"/>
                          </a:xfrm>
                        </wpg:grpSpPr>
                        <wps:wsp>
                          <wps:cNvPr id="91" name="Rectangle 87"/>
                          <wps:cNvSpPr>
                            <a:spLocks noChangeArrowheads="1"/>
                          </wps:cNvSpPr>
                          <wps:spPr bwMode="auto">
                            <a:xfrm>
                              <a:off x="6350" y="5715"/>
                              <a:ext cx="6291580" cy="2792095"/>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E101A" id="Group 86" o:spid="_x0000_s1026" style="position:absolute;margin-left:50.9pt;margin-top:18.9pt;width:496.4pt;height:220.85pt;z-index:-15742464;mso-wrap-distance-left:0;mso-wrap-distance-right:0;mso-position-horizontal-relative:page" coordorigin="1028,387" coordsize="9908,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">
                  <v:rect id="Rectangle 87" o:spid="_x0000_s1027" style="position:absolute;left:6350;top:5715;width:6291580;height:279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" filled="f" strokecolor="#00afef" strokeweight="1pt"/>
                  <w10:wrap type="topAndBottom" anchorx="page"/>
                </v:group>
              </w:pict>
            </mc:Fallback>
          </mc:AlternateContent>
        </w:r>
      </w:del>
    </w:p>
    <w:p w14:paraId="388B7F60" w14:textId="4F3E70BA" w:rsidR="00D5464D" w:rsidRDefault="009B7C21">
      <w:pPr>
        <w:pStyle w:val="BodyText"/>
        <w:spacing w:before="166"/>
        <w:ind w:left="2929" w:right="2983"/>
        <w:jc w:val="center"/>
        <w:rPr>
          <w:ins w:id="289" w:author="Sreekanth Settur" w:date="2021-11-11T15:26:00Z"/>
        </w:rPr>
      </w:pPr>
      <w:r>
        <w:t>Fig 2.4.4</w:t>
      </w:r>
      <w:ins w:id="290" w:author="Sreekanth Settur" w:date="2021-11-11T15:23:00Z">
        <w:r w:rsidR="00B641C1">
          <w:t>.1</w:t>
        </w:r>
      </w:ins>
      <w:r>
        <w:t xml:space="preserve"> L1 Settings</w:t>
      </w:r>
    </w:p>
    <w:p w14:paraId="206D161B" w14:textId="5B58CAF1" w:rsidR="00D5464D" w:rsidRDefault="008E3F52">
      <w:pPr>
        <w:pStyle w:val="BodyText"/>
        <w:spacing w:before="166"/>
        <w:ind w:right="2983"/>
        <w:rPr>
          <w:ins w:id="291" w:author="Sreekanth Settur" w:date="2021-11-11T15:38:00Z"/>
        </w:rPr>
      </w:pPr>
      <w:ins w:id="292" w:author="Sreekanth Settur" w:date="2021-11-11T15:50:00Z">
        <w:r>
          <w:rPr>
            <w:noProof/>
          </w:rPr>
          <w:lastRenderedPageBreak/>
          <w:drawing>
            <wp:inline distT="0" distB="0" distL="0" distR="0" wp14:anchorId="786E793B" wp14:editId="64370021">
              <wp:extent cx="6457950" cy="3473450"/>
              <wp:effectExtent l="19050" t="19050" r="19050" b="12700"/>
              <wp:docPr id="547" name="Picture 5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0" cy="3473450"/>
                      </a:xfrm>
                      <a:prstGeom prst="rect">
                        <a:avLst/>
                      </a:prstGeom>
                      <a:ln>
                        <a:solidFill>
                          <a:schemeClr val="accent1"/>
                        </a:solidFill>
                      </a:ln>
                    </pic:spPr>
                  </pic:pic>
                </a:graphicData>
              </a:graphic>
            </wp:inline>
          </w:drawing>
        </w:r>
      </w:ins>
    </w:p>
    <w:p w14:paraId="38A49E94" w14:textId="29778030" w:rsidR="00D5464D" w:rsidRDefault="00D5464D">
      <w:pPr>
        <w:pStyle w:val="BodyText"/>
        <w:spacing w:before="166"/>
        <w:ind w:left="1440" w:right="2983" w:firstLine="720"/>
        <w:jc w:val="center"/>
        <w:pPrChange w:id="293" w:author="Sreekanth Settur" w:date="2021-11-16T11:39:00Z">
          <w:pPr>
            <w:pStyle w:val="BodyText"/>
            <w:spacing w:before="166"/>
            <w:ind w:left="2929" w:right="2983"/>
            <w:jc w:val="center"/>
          </w:pPr>
        </w:pPrChange>
      </w:pPr>
      <w:ins w:id="294" w:author="Sreekanth Settur" w:date="2021-11-11T15:38:00Z">
        <w:r>
          <w:t>Fig. 2.4.4.2 L1 settings</w:t>
        </w:r>
      </w:ins>
    </w:p>
    <w:p w14:paraId="0907AF8C" w14:textId="77777777" w:rsidR="00D143F2" w:rsidRDefault="009B7C21">
      <w:pPr>
        <w:pStyle w:val="Heading2"/>
        <w:numPr>
          <w:ilvl w:val="1"/>
          <w:numId w:val="1"/>
        </w:numPr>
        <w:tabs>
          <w:tab w:val="left" w:pos="828"/>
          <w:tab w:val="left" w:pos="829"/>
        </w:tabs>
        <w:ind w:hanging="722"/>
        <w:rPr>
          <w:color w:val="006FC0"/>
          <w:u w:val="none"/>
        </w:rPr>
      </w:pPr>
      <w:bookmarkStart w:id="295" w:name="_bookmark9"/>
      <w:bookmarkStart w:id="296" w:name="_Toc46509745"/>
      <w:bookmarkEnd w:id="295"/>
      <w:r>
        <w:rPr>
          <w:color w:val="006FC0"/>
          <w:u w:color="006FC0"/>
        </w:rPr>
        <w:t>License</w:t>
      </w:r>
      <w:r>
        <w:rPr>
          <w:color w:val="006FC0"/>
          <w:spacing w:val="-1"/>
          <w:u w:color="006FC0"/>
        </w:rPr>
        <w:t xml:space="preserve"> </w:t>
      </w:r>
      <w:r>
        <w:rPr>
          <w:color w:val="006FC0"/>
          <w:u w:color="006FC0"/>
        </w:rPr>
        <w:t>Settings:</w:t>
      </w:r>
      <w:bookmarkEnd w:id="296"/>
    </w:p>
    <w:p w14:paraId="0907AF8D" w14:textId="77777777" w:rsidR="00D143F2" w:rsidRDefault="009B7C21">
      <w:pPr>
        <w:pStyle w:val="ListParagraph"/>
        <w:numPr>
          <w:ilvl w:val="2"/>
          <w:numId w:val="1"/>
        </w:numPr>
        <w:tabs>
          <w:tab w:val="left" w:pos="1189"/>
        </w:tabs>
        <w:spacing w:before="212"/>
        <w:ind w:hanging="361"/>
        <w:rPr>
          <w:rFonts w:ascii="Wingdings" w:hAnsi="Wingdings"/>
          <w:sz w:val="24"/>
        </w:rPr>
      </w:pPr>
      <w:r>
        <w:rPr>
          <w:sz w:val="24"/>
        </w:rPr>
        <w:t xml:space="preserve">User can edit License settings from </w:t>
      </w:r>
      <w:r>
        <w:rPr>
          <w:b/>
          <w:sz w:val="24"/>
        </w:rPr>
        <w:t>Settings</w:t>
      </w:r>
      <w:r>
        <w:rPr>
          <w:b/>
          <w:spacing w:val="-4"/>
          <w:sz w:val="24"/>
        </w:rPr>
        <w:t xml:space="preserve"> </w:t>
      </w:r>
      <w:r>
        <w:rPr>
          <w:sz w:val="24"/>
        </w:rPr>
        <w:t>page.</w:t>
      </w:r>
    </w:p>
    <w:p w14:paraId="0907AF8E" w14:textId="77777777" w:rsidR="00D143F2" w:rsidDel="00A6122E" w:rsidRDefault="00D143F2">
      <w:pPr>
        <w:pStyle w:val="BodyText"/>
        <w:rPr>
          <w:del w:id="297" w:author="Sreekanth Settur" w:date="2021-11-11T15:57:00Z"/>
          <w:sz w:val="20"/>
        </w:rPr>
      </w:pPr>
    </w:p>
    <w:p w14:paraId="0907AF8F" w14:textId="77777777" w:rsidR="00D143F2" w:rsidDel="00A6122E" w:rsidRDefault="00D143F2">
      <w:pPr>
        <w:pStyle w:val="BodyText"/>
        <w:rPr>
          <w:del w:id="298" w:author="Sreekanth Settur" w:date="2021-11-11T15:57:00Z"/>
          <w:sz w:val="20"/>
        </w:rPr>
      </w:pPr>
    </w:p>
    <w:p w14:paraId="0907AF90" w14:textId="77777777" w:rsidR="00D143F2" w:rsidDel="00A6122E" w:rsidRDefault="00D143F2">
      <w:pPr>
        <w:pStyle w:val="BodyText"/>
        <w:rPr>
          <w:del w:id="299" w:author="Sreekanth Settur" w:date="2021-11-11T15:57:00Z"/>
          <w:sz w:val="20"/>
        </w:rPr>
      </w:pPr>
    </w:p>
    <w:p w14:paraId="0907AF91" w14:textId="77777777" w:rsidR="00D143F2" w:rsidDel="00A6122E" w:rsidRDefault="00D143F2">
      <w:pPr>
        <w:pStyle w:val="BodyText"/>
        <w:rPr>
          <w:del w:id="300" w:author="Sreekanth Settur" w:date="2021-11-11T15:57:00Z"/>
          <w:sz w:val="20"/>
        </w:rPr>
      </w:pPr>
    </w:p>
    <w:p w14:paraId="0907AF92" w14:textId="77777777" w:rsidR="00D143F2" w:rsidDel="00A6122E" w:rsidRDefault="00D143F2">
      <w:pPr>
        <w:pStyle w:val="BodyText"/>
        <w:rPr>
          <w:del w:id="301" w:author="Sreekanth Settur" w:date="2021-11-11T15:57:00Z"/>
          <w:sz w:val="20"/>
        </w:rPr>
      </w:pPr>
    </w:p>
    <w:p w14:paraId="0907AF93" w14:textId="77777777" w:rsidR="00D143F2" w:rsidDel="00A6122E" w:rsidRDefault="00D143F2">
      <w:pPr>
        <w:pStyle w:val="BodyText"/>
        <w:rPr>
          <w:del w:id="302" w:author="Sreekanth Settur" w:date="2021-11-11T15:57:00Z"/>
          <w:sz w:val="20"/>
        </w:rPr>
      </w:pPr>
    </w:p>
    <w:p w14:paraId="0907AF94" w14:textId="77777777" w:rsidR="00D143F2" w:rsidDel="00A6122E" w:rsidRDefault="00D143F2">
      <w:pPr>
        <w:pStyle w:val="BodyText"/>
        <w:rPr>
          <w:del w:id="303" w:author="Sreekanth Settur" w:date="2021-11-11T15:57:00Z"/>
          <w:sz w:val="20"/>
        </w:rPr>
      </w:pPr>
    </w:p>
    <w:p w14:paraId="0907AF95" w14:textId="77777777" w:rsidR="00D143F2" w:rsidDel="00A6122E" w:rsidRDefault="00D143F2">
      <w:pPr>
        <w:pStyle w:val="BodyText"/>
        <w:rPr>
          <w:del w:id="304" w:author="Sreekanth Settur" w:date="2021-11-11T15:57:00Z"/>
          <w:sz w:val="20"/>
        </w:rPr>
      </w:pPr>
    </w:p>
    <w:p w14:paraId="0907AF96" w14:textId="77777777" w:rsidR="00D143F2" w:rsidDel="00A6122E" w:rsidRDefault="00D143F2">
      <w:pPr>
        <w:pStyle w:val="BodyText"/>
        <w:rPr>
          <w:del w:id="305" w:author="Sreekanth Settur" w:date="2021-11-11T15:57:00Z"/>
          <w:sz w:val="20"/>
        </w:rPr>
      </w:pPr>
    </w:p>
    <w:p w14:paraId="0907AF97" w14:textId="77777777" w:rsidR="00D143F2" w:rsidDel="00A6122E" w:rsidRDefault="00D143F2">
      <w:pPr>
        <w:pStyle w:val="BodyText"/>
        <w:rPr>
          <w:del w:id="306" w:author="Sreekanth Settur" w:date="2021-11-11T15:57:00Z"/>
          <w:sz w:val="20"/>
        </w:rPr>
      </w:pPr>
    </w:p>
    <w:p w14:paraId="0907AF98" w14:textId="77777777" w:rsidR="00D143F2" w:rsidDel="00A6122E" w:rsidRDefault="00D143F2">
      <w:pPr>
        <w:pStyle w:val="BodyText"/>
        <w:rPr>
          <w:del w:id="307" w:author="Sreekanth Settur" w:date="2021-11-11T15:57:00Z"/>
          <w:sz w:val="20"/>
        </w:rPr>
      </w:pPr>
    </w:p>
    <w:p w14:paraId="0907AF99" w14:textId="77777777" w:rsidR="00D143F2" w:rsidDel="00A6122E" w:rsidRDefault="00D143F2">
      <w:pPr>
        <w:pStyle w:val="BodyText"/>
        <w:rPr>
          <w:del w:id="308" w:author="Sreekanth Settur" w:date="2021-11-11T15:57:00Z"/>
          <w:sz w:val="20"/>
        </w:rPr>
      </w:pPr>
    </w:p>
    <w:p w14:paraId="0907AF9A" w14:textId="77777777" w:rsidR="00D143F2" w:rsidDel="00A6122E" w:rsidRDefault="00D143F2">
      <w:pPr>
        <w:pStyle w:val="BodyText"/>
        <w:rPr>
          <w:del w:id="309" w:author="Sreekanth Settur" w:date="2021-11-11T15:57:00Z"/>
          <w:sz w:val="20"/>
        </w:rPr>
      </w:pPr>
    </w:p>
    <w:p w14:paraId="0907AF9B" w14:textId="77777777" w:rsidR="00D143F2" w:rsidDel="00A6122E" w:rsidRDefault="00D143F2">
      <w:pPr>
        <w:pStyle w:val="BodyText"/>
        <w:rPr>
          <w:del w:id="310" w:author="Sreekanth Settur" w:date="2021-11-11T15:57:00Z"/>
          <w:sz w:val="20"/>
        </w:rPr>
      </w:pPr>
    </w:p>
    <w:p w14:paraId="0907AF9C" w14:textId="77777777" w:rsidR="00D143F2" w:rsidDel="00A6122E" w:rsidRDefault="00D143F2">
      <w:pPr>
        <w:pStyle w:val="BodyText"/>
        <w:rPr>
          <w:del w:id="311" w:author="Sreekanth Settur" w:date="2021-11-11T15:57:00Z"/>
          <w:sz w:val="20"/>
        </w:rPr>
      </w:pPr>
    </w:p>
    <w:p w14:paraId="0907AF9D" w14:textId="77777777" w:rsidR="00D143F2" w:rsidDel="00A6122E" w:rsidRDefault="00D143F2">
      <w:pPr>
        <w:pStyle w:val="BodyText"/>
        <w:rPr>
          <w:del w:id="312" w:author="Sreekanth Settur" w:date="2021-11-11T15:57:00Z"/>
          <w:sz w:val="20"/>
        </w:rPr>
      </w:pPr>
    </w:p>
    <w:p w14:paraId="0907AF9E" w14:textId="77777777" w:rsidR="00D143F2" w:rsidRDefault="00D143F2">
      <w:pPr>
        <w:pStyle w:val="BodyText"/>
        <w:rPr>
          <w:sz w:val="20"/>
        </w:rPr>
      </w:pPr>
    </w:p>
    <w:p w14:paraId="0907AF9F" w14:textId="057B71E6" w:rsidR="00D143F2" w:rsidDel="00A6122E" w:rsidRDefault="00A6122E">
      <w:pPr>
        <w:pStyle w:val="BodyText"/>
        <w:ind w:left="720"/>
        <w:rPr>
          <w:del w:id="313" w:author="Sreekanth Settur" w:date="2021-11-11T15:56:00Z"/>
          <w:sz w:val="20"/>
        </w:rPr>
        <w:pPrChange w:id="314" w:author="Sreekanth Settur" w:date="2021-11-12T18:47:00Z">
          <w:pPr>
            <w:pStyle w:val="BodyText"/>
          </w:pPr>
        </w:pPrChange>
      </w:pPr>
      <w:ins w:id="315" w:author="Sreekanth Settur" w:date="2021-11-11T15:56:00Z">
        <w:r>
          <w:rPr>
            <w:noProof/>
            <w:sz w:val="20"/>
          </w:rPr>
          <w:drawing>
            <wp:inline distT="0" distB="0" distL="0" distR="0" wp14:anchorId="6BCD28F8" wp14:editId="2D0CDCEA">
              <wp:extent cx="5834495" cy="3519170"/>
              <wp:effectExtent l="19050" t="19050" r="13970" b="24130"/>
              <wp:docPr id="548" name="Picture 5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48604" cy="3527680"/>
                      </a:xfrm>
                      <a:prstGeom prst="rect">
                        <a:avLst/>
                      </a:prstGeom>
                      <a:ln>
                        <a:solidFill>
                          <a:schemeClr val="accent1"/>
                        </a:solidFill>
                      </a:ln>
                    </pic:spPr>
                  </pic:pic>
                </a:graphicData>
              </a:graphic>
            </wp:inline>
          </w:drawing>
        </w:r>
      </w:ins>
    </w:p>
    <w:p w14:paraId="0907AFA0" w14:textId="77777777" w:rsidR="00D143F2" w:rsidDel="00A6122E" w:rsidRDefault="00D143F2">
      <w:pPr>
        <w:pStyle w:val="BodyText"/>
        <w:ind w:left="720"/>
        <w:rPr>
          <w:del w:id="316" w:author="Sreekanth Settur" w:date="2021-11-11T15:56:00Z"/>
          <w:sz w:val="20"/>
        </w:rPr>
        <w:pPrChange w:id="317" w:author="Sreekanth Settur" w:date="2021-11-12T18:47:00Z">
          <w:pPr>
            <w:pStyle w:val="BodyText"/>
          </w:pPr>
        </w:pPrChange>
      </w:pPr>
    </w:p>
    <w:p w14:paraId="0907AFA1" w14:textId="77777777" w:rsidR="00D143F2" w:rsidDel="00A6122E" w:rsidRDefault="00D143F2">
      <w:pPr>
        <w:pStyle w:val="BodyText"/>
        <w:ind w:left="720"/>
        <w:rPr>
          <w:del w:id="318" w:author="Sreekanth Settur" w:date="2021-11-11T15:56:00Z"/>
          <w:sz w:val="20"/>
        </w:rPr>
        <w:pPrChange w:id="319" w:author="Sreekanth Settur" w:date="2021-11-12T18:47:00Z">
          <w:pPr>
            <w:pStyle w:val="BodyText"/>
          </w:pPr>
        </w:pPrChange>
      </w:pPr>
    </w:p>
    <w:p w14:paraId="0907AFA2" w14:textId="77777777" w:rsidR="00D143F2" w:rsidRDefault="00D143F2">
      <w:pPr>
        <w:pStyle w:val="BodyText"/>
        <w:spacing w:before="9"/>
        <w:ind w:left="720"/>
        <w:rPr>
          <w:sz w:val="25"/>
        </w:rPr>
        <w:pPrChange w:id="320" w:author="Sreekanth Settur" w:date="2021-11-12T18:47:00Z">
          <w:pPr>
            <w:pStyle w:val="BodyText"/>
            <w:spacing w:before="9"/>
          </w:pPr>
        </w:pPrChange>
      </w:pPr>
    </w:p>
    <w:p w14:paraId="0907AFA3" w14:textId="1B263A90" w:rsidR="00D143F2" w:rsidRDefault="00627DFE">
      <w:pPr>
        <w:pStyle w:val="BodyText"/>
        <w:spacing w:before="52"/>
        <w:ind w:left="2768" w:right="2985"/>
        <w:jc w:val="center"/>
      </w:pPr>
      <w:del w:id="321" w:author="Sreekanth Settur" w:date="2021-11-11T15:56:00Z">
        <w:r w:rsidDel="00A6122E">
          <w:rPr>
            <w:noProof/>
          </w:rPr>
          <mc:AlternateContent>
            <mc:Choice Requires="wpg">
              <w:drawing>
                <wp:anchor distT="0" distB="0" distL="114300" distR="114300" simplePos="0" relativeHeight="15708672" behindDoc="0" locked="0" layoutInCell="1" allowOverlap="1" wp14:anchorId="0907B074" wp14:editId="6183B833">
                  <wp:simplePos x="0" y="0"/>
                  <wp:positionH relativeFrom="page">
                    <wp:posOffset>646430</wp:posOffset>
                  </wp:positionH>
                  <wp:positionV relativeFrom="paragraph">
                    <wp:posOffset>-3161665</wp:posOffset>
                  </wp:positionV>
                  <wp:extent cx="6422390" cy="3073400"/>
                  <wp:effectExtent l="0" t="0" r="0" b="0"/>
                  <wp:wrapNone/>
                  <wp:docPr id="86"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2390" cy="3073400"/>
                            <a:chOff x="1018" y="-4979"/>
                            <a:chExt cx="10114" cy="4840"/>
                          </a:xfrm>
                        </wpg:grpSpPr>
                        <pic:pic xmlns:pic="http://schemas.openxmlformats.org/drawingml/2006/picture">
                          <pic:nvPicPr>
                            <pic:cNvPr id="87" name="Picture 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038" y="-4959"/>
                              <a:ext cx="10074"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 name="Rectangle 84"/>
                          <wps:cNvSpPr>
                            <a:spLocks noChangeArrowheads="1"/>
                          </wps:cNvSpPr>
                          <wps:spPr bwMode="auto">
                            <a:xfrm>
                              <a:off x="1028" y="-4969"/>
                              <a:ext cx="10094" cy="4820"/>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520792" id="Group 83" o:spid="_x0000_s1026" style="position:absolute;margin-left:50.9pt;margin-top:-248.95pt;width:505.7pt;height:242pt;z-index:15708672;mso-position-horizontal-relative:page" coordorigin="1018,-4979" coordsize="10114,4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">
                  <v:shape id="Picture 85" o:spid="_x0000_s1027" type="#_x0000_t75" style="position:absolute;left:1038;top:-4959;width:10074;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">
                    <v:imagedata r:id="rId32" o:title=""/>
                  </v:shape>
                  <v:rect id="Rectangle 84" o:spid="_x0000_s1028" style="position:absolute;left:1028;top:-4969;width:10094;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" filled="f" strokecolor="#00afef" strokeweight="1pt"/>
                  <w10:wrap anchorx="page"/>
                </v:group>
              </w:pict>
            </mc:Fallback>
          </mc:AlternateContent>
        </w:r>
      </w:del>
      <w:r w:rsidR="009B7C21">
        <w:t>Fig 2.5 License Settings</w:t>
      </w:r>
    </w:p>
    <w:p w14:paraId="0907AFA4" w14:textId="36BE967D" w:rsidR="00D143F2" w:rsidRPr="00BB33E3" w:rsidRDefault="009B7C21">
      <w:pPr>
        <w:pStyle w:val="Heading2"/>
        <w:numPr>
          <w:ilvl w:val="1"/>
          <w:numId w:val="1"/>
        </w:numPr>
        <w:tabs>
          <w:tab w:val="left" w:pos="828"/>
          <w:tab w:val="left" w:pos="829"/>
        </w:tabs>
        <w:spacing w:before="184"/>
        <w:ind w:hanging="722"/>
        <w:rPr>
          <w:ins w:id="322" w:author="Sreekanth Settur" w:date="2021-11-16T11:43:00Z"/>
          <w:color w:val="006FC0"/>
          <w:u w:val="none"/>
          <w:rPrChange w:id="323" w:author="Sreekanth Settur" w:date="2021-11-16T11:43:00Z">
            <w:rPr>
              <w:ins w:id="324" w:author="Sreekanth Settur" w:date="2021-11-16T11:43:00Z"/>
              <w:color w:val="006FC0"/>
              <w:u w:color="006FC0"/>
            </w:rPr>
          </w:rPrChange>
        </w:rPr>
      </w:pPr>
      <w:bookmarkStart w:id="325" w:name="_bookmark10"/>
      <w:bookmarkStart w:id="326" w:name="_Toc46509746"/>
      <w:bookmarkEnd w:id="325"/>
      <w:r>
        <w:rPr>
          <w:color w:val="006FC0"/>
          <w:u w:color="006FC0"/>
        </w:rPr>
        <w:t>Edit Protocol grid</w:t>
      </w:r>
      <w:bookmarkEnd w:id="326"/>
    </w:p>
    <w:p w14:paraId="4DA71566" w14:textId="27E3ECBB" w:rsidR="00BB33E3" w:rsidRDefault="00BB33E3" w:rsidP="00BB33E3">
      <w:pPr>
        <w:pStyle w:val="ListParagraph"/>
        <w:numPr>
          <w:ilvl w:val="2"/>
          <w:numId w:val="1"/>
        </w:numPr>
        <w:tabs>
          <w:tab w:val="left" w:pos="1189"/>
        </w:tabs>
        <w:spacing w:before="212"/>
        <w:ind w:hanging="361"/>
        <w:rPr>
          <w:ins w:id="327" w:author="Sreekanth Settur" w:date="2021-11-16T11:43:00Z"/>
          <w:rFonts w:ascii="Wingdings" w:hAnsi="Wingdings"/>
          <w:sz w:val="24"/>
        </w:rPr>
      </w:pPr>
      <w:ins w:id="328" w:author="Sreekanth Settur" w:date="2021-11-16T11:43:00Z">
        <w:r w:rsidRPr="00FF2CB2">
          <w:rPr>
            <w:sz w:val="24"/>
          </w:rPr>
          <w:t>Edit the required fields from the BGP protocol grid and save the configuration</w:t>
        </w:r>
      </w:ins>
    </w:p>
    <w:p w14:paraId="1DECC698" w14:textId="05CCDEEA" w:rsidR="00BB33E3" w:rsidRPr="00FF2CB2" w:rsidRDefault="00BB33E3" w:rsidP="00BB33E3">
      <w:pPr>
        <w:pStyle w:val="ListParagraph"/>
        <w:numPr>
          <w:ilvl w:val="2"/>
          <w:numId w:val="1"/>
        </w:numPr>
        <w:tabs>
          <w:tab w:val="left" w:pos="1189"/>
        </w:tabs>
        <w:spacing w:before="21" w:line="259" w:lineRule="auto"/>
        <w:ind w:right="169"/>
        <w:rPr>
          <w:ins w:id="329" w:author="Sreekanth Settur" w:date="2021-11-16T11:43:00Z"/>
          <w:rFonts w:ascii="Wingdings" w:hAnsi="Wingdings"/>
          <w:sz w:val="24"/>
        </w:rPr>
      </w:pPr>
      <w:ins w:id="330" w:author="Sreekanth Settur" w:date="2021-11-16T11:43:00Z">
        <w:r w:rsidRPr="00FF2CB2">
          <w:rPr>
            <w:sz w:val="24"/>
          </w:rPr>
          <w:t>For example, change the BGP Type as shown in Fig 2.6</w:t>
        </w:r>
      </w:ins>
    </w:p>
    <w:p w14:paraId="48A01CB1" w14:textId="77777777" w:rsidR="00BB33E3" w:rsidDel="00BB33E3" w:rsidRDefault="00BB33E3">
      <w:pPr>
        <w:pStyle w:val="Heading2"/>
        <w:tabs>
          <w:tab w:val="left" w:pos="828"/>
          <w:tab w:val="left" w:pos="829"/>
        </w:tabs>
        <w:spacing w:before="184"/>
        <w:ind w:left="106" w:firstLine="0"/>
        <w:rPr>
          <w:del w:id="331" w:author="Sreekanth Settur" w:date="2021-11-16T11:43:00Z"/>
          <w:color w:val="006FC0"/>
          <w:u w:val="none"/>
        </w:rPr>
        <w:pPrChange w:id="332" w:author="Sreekanth Settur" w:date="2021-11-16T11:43:00Z">
          <w:pPr>
            <w:pStyle w:val="Heading2"/>
            <w:numPr>
              <w:ilvl w:val="1"/>
              <w:numId w:val="1"/>
            </w:numPr>
            <w:tabs>
              <w:tab w:val="left" w:pos="828"/>
              <w:tab w:val="left" w:pos="829"/>
            </w:tabs>
            <w:spacing w:before="184"/>
            <w:ind w:hanging="721"/>
          </w:pPr>
        </w:pPrChange>
      </w:pPr>
    </w:p>
    <w:p w14:paraId="0907AFA5" w14:textId="77777777" w:rsidR="00D143F2" w:rsidDel="00BB33E3" w:rsidRDefault="00D143F2">
      <w:pPr>
        <w:pStyle w:val="BodyText"/>
        <w:rPr>
          <w:del w:id="333" w:author="Sreekanth Settur" w:date="2021-11-16T11:43:00Z"/>
          <w:b/>
          <w:sz w:val="10"/>
        </w:rPr>
      </w:pPr>
    </w:p>
    <w:p w14:paraId="0907AFA6" w14:textId="212A763C" w:rsidR="00D143F2" w:rsidRPr="00BB33E3" w:rsidDel="00BB33E3" w:rsidRDefault="009B7C21">
      <w:pPr>
        <w:rPr>
          <w:del w:id="334" w:author="Sreekanth Settur" w:date="2021-11-16T11:39:00Z"/>
          <w:sz w:val="24"/>
        </w:rPr>
        <w:pPrChange w:id="335" w:author="Sreekanth Settur" w:date="2021-11-16T11:42:00Z">
          <w:pPr>
            <w:pStyle w:val="ListParagraph"/>
            <w:numPr>
              <w:ilvl w:val="2"/>
              <w:numId w:val="1"/>
            </w:numPr>
            <w:tabs>
              <w:tab w:val="left" w:pos="1189"/>
            </w:tabs>
            <w:spacing w:before="87"/>
            <w:ind w:hanging="360"/>
          </w:pPr>
        </w:pPrChange>
      </w:pPr>
      <w:del w:id="336" w:author="Sreekanth Settur" w:date="2021-11-16T11:43:00Z">
        <w:r w:rsidRPr="00BB33E3" w:rsidDel="00BB33E3">
          <w:rPr>
            <w:sz w:val="24"/>
            <w:rPrChange w:id="337" w:author="Sreekanth Settur" w:date="2021-11-16T11:42:00Z">
              <w:rPr/>
            </w:rPrChange>
          </w:rPr>
          <w:delText>Edit the required fields from the BGP protocol grid and save the</w:delText>
        </w:r>
        <w:r w:rsidRPr="00BB33E3" w:rsidDel="00BB33E3">
          <w:rPr>
            <w:sz w:val="24"/>
            <w:rPrChange w:id="338" w:author="Sreekanth Settur" w:date="2021-11-16T11:42:00Z">
              <w:rPr>
                <w:spacing w:val="-13"/>
              </w:rPr>
            </w:rPrChange>
          </w:rPr>
          <w:delText xml:space="preserve"> </w:delText>
        </w:r>
        <w:r w:rsidRPr="00BB33E3" w:rsidDel="00BB33E3">
          <w:rPr>
            <w:sz w:val="24"/>
            <w:rPrChange w:id="339" w:author="Sreekanth Settur" w:date="2021-11-16T11:42:00Z">
              <w:rPr/>
            </w:rPrChange>
          </w:rPr>
          <w:delText>configuration.</w:delText>
        </w:r>
      </w:del>
    </w:p>
    <w:p w14:paraId="0907AFA7" w14:textId="0081C49A" w:rsidR="00D143F2" w:rsidRPr="00BB33E3" w:rsidDel="00BB33E3" w:rsidRDefault="009B7C21">
      <w:pPr>
        <w:rPr>
          <w:del w:id="340" w:author="Sreekanth Settur" w:date="2021-11-16T11:39:00Z"/>
          <w:sz w:val="24"/>
          <w:rPrChange w:id="341" w:author="Sreekanth Settur" w:date="2021-11-16T11:42:00Z">
            <w:rPr>
              <w:del w:id="342" w:author="Sreekanth Settur" w:date="2021-11-16T11:39:00Z"/>
              <w:rFonts w:ascii="Wingdings" w:hAnsi="Wingdings"/>
            </w:rPr>
          </w:rPrChange>
        </w:rPr>
        <w:pPrChange w:id="343" w:author="Sreekanth Settur" w:date="2021-11-16T11:41:00Z">
          <w:pPr>
            <w:pStyle w:val="ListParagraph"/>
            <w:numPr>
              <w:ilvl w:val="2"/>
              <w:numId w:val="1"/>
            </w:numPr>
            <w:tabs>
              <w:tab w:val="left" w:pos="1189"/>
            </w:tabs>
            <w:spacing w:before="24"/>
            <w:ind w:hanging="360"/>
          </w:pPr>
        </w:pPrChange>
      </w:pPr>
      <w:del w:id="344" w:author="Sreekanth Settur" w:date="2021-11-16T11:43:00Z">
        <w:r w:rsidRPr="00BB33E3" w:rsidDel="00BB33E3">
          <w:rPr>
            <w:sz w:val="24"/>
            <w:rPrChange w:id="345" w:author="Sreekanth Settur" w:date="2021-11-16T11:41:00Z">
              <w:rPr/>
            </w:rPrChange>
          </w:rPr>
          <w:delText xml:space="preserve">For </w:delText>
        </w:r>
        <w:r w:rsidR="00F4313A" w:rsidRPr="00BB33E3" w:rsidDel="00BB33E3">
          <w:rPr>
            <w:sz w:val="24"/>
            <w:rPrChange w:id="346" w:author="Sreekanth Settur" w:date="2021-11-16T11:41:00Z">
              <w:rPr/>
            </w:rPrChange>
          </w:rPr>
          <w:delText>example,</w:delText>
        </w:r>
        <w:r w:rsidRPr="00BB33E3" w:rsidDel="00BB33E3">
          <w:rPr>
            <w:sz w:val="24"/>
            <w:rPrChange w:id="347" w:author="Sreekanth Settur" w:date="2021-11-16T11:41:00Z">
              <w:rPr/>
            </w:rPrChange>
          </w:rPr>
          <w:delText xml:space="preserve"> change the BGP Type as shown in Fig</w:delText>
        </w:r>
        <w:r w:rsidRPr="00BB33E3" w:rsidDel="00BB33E3">
          <w:rPr>
            <w:sz w:val="24"/>
            <w:rPrChange w:id="348" w:author="Sreekanth Settur" w:date="2021-11-16T11:42:00Z">
              <w:rPr>
                <w:spacing w:val="-2"/>
              </w:rPr>
            </w:rPrChange>
          </w:rPr>
          <w:delText xml:space="preserve"> </w:delText>
        </w:r>
        <w:r w:rsidRPr="00BB33E3" w:rsidDel="00BB33E3">
          <w:rPr>
            <w:sz w:val="24"/>
            <w:rPrChange w:id="349" w:author="Sreekanth Settur" w:date="2021-11-16T11:41:00Z">
              <w:rPr/>
            </w:rPrChange>
          </w:rPr>
          <w:delText>2.6.</w:delText>
        </w:r>
      </w:del>
    </w:p>
    <w:p w14:paraId="7D89E613" w14:textId="2EA3D9B4" w:rsidR="00E41F92" w:rsidRPr="00BB33E3" w:rsidRDefault="00627DFE">
      <w:pPr>
        <w:ind w:left="720"/>
        <w:rPr>
          <w:sz w:val="24"/>
          <w:rPrChange w:id="350" w:author="Sreekanth Settur" w:date="2021-11-16T11:44:00Z">
            <w:rPr>
              <w:sz w:val="12"/>
            </w:rPr>
          </w:rPrChange>
        </w:rPr>
        <w:pPrChange w:id="351" w:author="Sreekanth Settur" w:date="2021-11-16T11:44:00Z">
          <w:pPr>
            <w:pStyle w:val="BodyText"/>
            <w:spacing w:before="7"/>
          </w:pPr>
        </w:pPrChange>
      </w:pPr>
      <w:del w:id="352" w:author="Sreekanth Settur" w:date="2021-11-12T11:55:00Z">
        <w:r w:rsidRPr="00BB33E3" w:rsidDel="00E41F92">
          <w:rPr>
            <w:noProof/>
            <w:sz w:val="24"/>
            <w:rPrChange w:id="353" w:author="Sreekanth Settur" w:date="2021-11-16T11:42:00Z">
              <w:rPr>
                <w:noProof/>
              </w:rPr>
            </w:rPrChange>
          </w:rPr>
          <mc:AlternateContent>
            <mc:Choice Requires="wpg">
              <w:drawing>
                <wp:anchor distT="0" distB="0" distL="0" distR="0" simplePos="0" relativeHeight="487575552" behindDoc="1" locked="0" layoutInCell="1" allowOverlap="1" wp14:anchorId="0907B075" wp14:editId="153E6967">
                  <wp:simplePos x="0" y="0"/>
                  <wp:positionH relativeFrom="page">
                    <wp:posOffset>786130</wp:posOffset>
                  </wp:positionH>
                  <wp:positionV relativeFrom="paragraph">
                    <wp:posOffset>122555</wp:posOffset>
                  </wp:positionV>
                  <wp:extent cx="5982970" cy="2613660"/>
                  <wp:effectExtent l="0" t="0" r="0" b="0"/>
                  <wp:wrapTopAndBottom/>
                  <wp:docPr id="83"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0270" cy="2600960"/>
                            <a:chOff x="1248" y="202"/>
                            <a:chExt cx="9402" cy="4096"/>
                          </a:xfrm>
                        </wpg:grpSpPr>
                        <wps:wsp>
                          <wps:cNvPr id="85" name="Rectangle 81"/>
                          <wps:cNvSpPr>
                            <a:spLocks noChangeArrowheads="1"/>
                          </wps:cNvSpPr>
                          <wps:spPr bwMode="auto">
                            <a:xfrm>
                              <a:off x="6350" y="5715"/>
                              <a:ext cx="5970270" cy="2600960"/>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9AC6D" id="Group 80" o:spid="_x0000_s1026" style="position:absolute;margin-left:61.9pt;margin-top:9.65pt;width:471.1pt;height:205.8pt;z-index:-15740928;mso-wrap-distance-left:0;mso-wrap-distance-right:0;mso-position-horizontal-relative:page" coordorigin="1248,202" coordsize="9402,4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">
                  <v:rect id="Rectangle 81" o:spid="_x0000_s1027" style="position:absolute;left:6350;top:5715;width:5970270;height:2600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" filled="f" strokecolor="#00afef" strokeweight="1pt"/>
                  <w10:wrap type="topAndBottom" anchorx="page"/>
                </v:group>
              </w:pict>
            </mc:Fallback>
          </mc:AlternateContent>
        </w:r>
      </w:del>
      <w:ins w:id="354" w:author="Sreekanth Settur" w:date="2021-11-12T11:56:00Z">
        <w:r w:rsidR="00E41F92">
          <w:rPr>
            <w:noProof/>
            <w:sz w:val="12"/>
          </w:rPr>
          <w:drawing>
            <wp:inline distT="0" distB="0" distL="0" distR="0" wp14:anchorId="4FCECCC6" wp14:editId="2770C988">
              <wp:extent cx="6150726" cy="2626952"/>
              <wp:effectExtent l="0" t="0" r="2540" b="2540"/>
              <wp:docPr id="553" name="Picture 5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160733" cy="2631226"/>
                      </a:xfrm>
                      <a:prstGeom prst="rect">
                        <a:avLst/>
                      </a:prstGeom>
                    </pic:spPr>
                  </pic:pic>
                </a:graphicData>
              </a:graphic>
            </wp:inline>
          </w:drawing>
        </w:r>
      </w:ins>
    </w:p>
    <w:p w14:paraId="3557BABE" w14:textId="5B73F5E3" w:rsidR="00707551" w:rsidRDefault="009B7C21" w:rsidP="00F42382">
      <w:pPr>
        <w:pStyle w:val="BodyText"/>
        <w:spacing w:before="168"/>
        <w:ind w:left="2929" w:right="2984"/>
        <w:jc w:val="center"/>
      </w:pPr>
      <w:r>
        <w:t>Fig 2.6 Edit BGP Protocol grid</w:t>
      </w:r>
    </w:p>
    <w:p w14:paraId="0907AFAB" w14:textId="77777777" w:rsidR="00D143F2" w:rsidRDefault="009B7C21">
      <w:pPr>
        <w:pStyle w:val="Heading2"/>
        <w:numPr>
          <w:ilvl w:val="1"/>
          <w:numId w:val="1"/>
        </w:numPr>
        <w:tabs>
          <w:tab w:val="left" w:pos="828"/>
          <w:tab w:val="left" w:pos="829"/>
        </w:tabs>
        <w:ind w:hanging="722"/>
        <w:rPr>
          <w:color w:val="006FC0"/>
          <w:u w:val="none"/>
        </w:rPr>
      </w:pPr>
      <w:bookmarkStart w:id="355" w:name="_bookmark11"/>
      <w:bookmarkStart w:id="356" w:name="_Toc46509747"/>
      <w:bookmarkEnd w:id="355"/>
      <w:r>
        <w:rPr>
          <w:color w:val="006FC0"/>
          <w:u w:color="006FC0"/>
        </w:rPr>
        <w:t>Run Test/Protocol</w:t>
      </w:r>
      <w:bookmarkEnd w:id="356"/>
    </w:p>
    <w:p w14:paraId="0907AFAC" w14:textId="77777777" w:rsidR="00D143F2" w:rsidRDefault="009B7C21">
      <w:pPr>
        <w:pStyle w:val="ListParagraph"/>
        <w:numPr>
          <w:ilvl w:val="2"/>
          <w:numId w:val="1"/>
        </w:numPr>
        <w:tabs>
          <w:tab w:val="left" w:pos="1189"/>
        </w:tabs>
        <w:spacing w:before="212"/>
        <w:ind w:hanging="361"/>
        <w:rPr>
          <w:rFonts w:ascii="Wingdings" w:hAnsi="Wingdings"/>
          <w:sz w:val="24"/>
        </w:rPr>
      </w:pPr>
      <w:r>
        <w:rPr>
          <w:sz w:val="24"/>
        </w:rPr>
        <w:t xml:space="preserve">Run the Test scenario by clicking on </w:t>
      </w:r>
      <w:r>
        <w:rPr>
          <w:b/>
          <w:sz w:val="24"/>
        </w:rPr>
        <w:t xml:space="preserve">Test </w:t>
      </w:r>
      <w:r>
        <w:rPr>
          <w:sz w:val="24"/>
        </w:rPr>
        <w:t>or</w:t>
      </w:r>
      <w:r>
        <w:rPr>
          <w:spacing w:val="-4"/>
          <w:sz w:val="24"/>
        </w:rPr>
        <w:t xml:space="preserve"> </w:t>
      </w:r>
      <w:r>
        <w:rPr>
          <w:b/>
          <w:sz w:val="24"/>
        </w:rPr>
        <w:t>Protocol</w:t>
      </w:r>
      <w:r>
        <w:rPr>
          <w:sz w:val="24"/>
        </w:rPr>
        <w:t>.</w:t>
      </w:r>
    </w:p>
    <w:p w14:paraId="4ED5FD13" w14:textId="6C2B45AE" w:rsidR="002A2C1F" w:rsidRPr="005175C3" w:rsidRDefault="009B7C21">
      <w:pPr>
        <w:pStyle w:val="ListParagraph"/>
        <w:numPr>
          <w:ilvl w:val="2"/>
          <w:numId w:val="1"/>
        </w:numPr>
        <w:tabs>
          <w:tab w:val="left" w:pos="1189"/>
        </w:tabs>
        <w:spacing w:before="21" w:line="259" w:lineRule="auto"/>
        <w:ind w:right="169"/>
        <w:rPr>
          <w:rFonts w:ascii="Wingdings" w:hAnsi="Wingdings"/>
          <w:sz w:val="24"/>
          <w:rPrChange w:id="357" w:author="Sreekanth Settur" w:date="2021-11-12T11:49:00Z">
            <w:rPr/>
          </w:rPrChange>
        </w:rPr>
      </w:pPr>
      <w:r>
        <w:rPr>
          <w:sz w:val="24"/>
        </w:rPr>
        <w:t>As shown in Fig 2.7.2, observe the ports getting connected and all the protocols getting started, followed by</w:t>
      </w:r>
      <w:r>
        <w:rPr>
          <w:spacing w:val="-5"/>
          <w:sz w:val="24"/>
        </w:rPr>
        <w:t xml:space="preserve"> </w:t>
      </w:r>
      <w:r>
        <w:rPr>
          <w:sz w:val="24"/>
        </w:rPr>
        <w:t>Traffic.</w:t>
      </w:r>
    </w:p>
    <w:p w14:paraId="6347B6F1" w14:textId="383684B9" w:rsidR="005175C3" w:rsidRDefault="00627DFE">
      <w:pPr>
        <w:pStyle w:val="BodyText"/>
        <w:spacing w:before="11"/>
        <w:ind w:left="720"/>
        <w:rPr>
          <w:sz w:val="12"/>
        </w:rPr>
        <w:pPrChange w:id="358" w:author="Sreekanth Settur" w:date="2021-11-12T13:33:00Z">
          <w:pPr>
            <w:pStyle w:val="BodyText"/>
            <w:spacing w:before="11"/>
          </w:pPr>
        </w:pPrChange>
      </w:pPr>
      <w:del w:id="359" w:author="Sreekanth Settur" w:date="2021-11-12T11:43:00Z">
        <w:r w:rsidDel="002A2C1F">
          <w:rPr>
            <w:noProof/>
          </w:rPr>
          <mc:AlternateContent>
            <mc:Choice Requires="wpg">
              <w:drawing>
                <wp:anchor distT="0" distB="0" distL="0" distR="0" simplePos="0" relativeHeight="487576576" behindDoc="1" locked="0" layoutInCell="1" allowOverlap="1" wp14:anchorId="0907B076" wp14:editId="3988D2E8">
                  <wp:simplePos x="0" y="0"/>
                  <wp:positionH relativeFrom="page">
                    <wp:posOffset>646430</wp:posOffset>
                  </wp:positionH>
                  <wp:positionV relativeFrom="paragraph">
                    <wp:posOffset>125095</wp:posOffset>
                  </wp:positionV>
                  <wp:extent cx="6268720" cy="1630045"/>
                  <wp:effectExtent l="0" t="0" r="0" b="0"/>
                  <wp:wrapTopAndBottom/>
                  <wp:docPr id="80"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8720" cy="1630045"/>
                            <a:chOff x="1018" y="197"/>
                            <a:chExt cx="9872" cy="2567"/>
                          </a:xfrm>
                        </wpg:grpSpPr>
                        <pic:pic xmlns:pic="http://schemas.openxmlformats.org/drawingml/2006/picture">
                          <pic:nvPicPr>
                            <pic:cNvPr id="81" name="Picture 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038" y="217"/>
                              <a:ext cx="9832" cy="2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Rectangle 78"/>
                          <wps:cNvSpPr>
                            <a:spLocks noChangeArrowheads="1"/>
                          </wps:cNvSpPr>
                          <wps:spPr bwMode="auto">
                            <a:xfrm>
                              <a:off x="1028" y="207"/>
                              <a:ext cx="9852" cy="2547"/>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7182CC" id="Group 77" o:spid="_x0000_s1026" style="position:absolute;margin-left:50.9pt;margin-top:9.85pt;width:493.6pt;height:128.35pt;z-index:-15739904;mso-wrap-distance-left:0;mso-wrap-distance-right:0;mso-position-horizontal-relative:page" coordorigin="1018,197" coordsize="9872,25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">
                  <v:shape id="Picture 79" o:spid="_x0000_s1027" type="#_x0000_t75" style="position:absolute;left:1038;top:217;width:9832;height:2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">
                    <v:imagedata r:id="rId35" o:title=""/>
                  </v:shape>
                  <v:rect id="Rectangle 78" o:spid="_x0000_s1028" style="position:absolute;left:1028;top:207;width:9852;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" filled="f" strokecolor="#00afef" strokeweight="1pt"/>
                  <w10:wrap type="topAndBottom" anchorx="page"/>
                </v:group>
              </w:pict>
            </mc:Fallback>
          </mc:AlternateContent>
        </w:r>
      </w:del>
      <w:ins w:id="360" w:author="Sreekanth Settur" w:date="2021-11-12T11:49:00Z">
        <w:r w:rsidR="005175C3">
          <w:rPr>
            <w:noProof/>
            <w:sz w:val="12"/>
          </w:rPr>
          <w:drawing>
            <wp:inline distT="0" distB="0" distL="0" distR="0" wp14:anchorId="1E8E6D46" wp14:editId="510FEEF0">
              <wp:extent cx="6457950" cy="1651635"/>
              <wp:effectExtent l="19050" t="19050" r="19050" b="24765"/>
              <wp:docPr id="551" name="Picture 5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457950" cy="1651635"/>
                      </a:xfrm>
                      <a:prstGeom prst="rect">
                        <a:avLst/>
                      </a:prstGeom>
                      <a:ln>
                        <a:solidFill>
                          <a:schemeClr val="accent1"/>
                        </a:solidFill>
                      </a:ln>
                    </pic:spPr>
                  </pic:pic>
                </a:graphicData>
              </a:graphic>
            </wp:inline>
          </w:drawing>
        </w:r>
      </w:ins>
    </w:p>
    <w:p w14:paraId="0907AFAF" w14:textId="77777777" w:rsidR="00D143F2" w:rsidRDefault="009B7C21">
      <w:pPr>
        <w:pStyle w:val="BodyText"/>
        <w:spacing w:before="156"/>
        <w:ind w:left="2928" w:right="2985"/>
        <w:jc w:val="center"/>
      </w:pPr>
      <w:r>
        <w:t>Fig 2.7.1 Run Test/Protocol</w:t>
      </w:r>
    </w:p>
    <w:p w14:paraId="0907AFB0" w14:textId="33048267" w:rsidR="00D143F2" w:rsidDel="005175C3" w:rsidRDefault="00D143F2">
      <w:pPr>
        <w:pStyle w:val="BodyText"/>
        <w:rPr>
          <w:del w:id="361" w:author="Sreekanth Settur" w:date="2021-11-12T11:54:00Z"/>
          <w:sz w:val="20"/>
        </w:rPr>
      </w:pPr>
    </w:p>
    <w:p w14:paraId="0907AFB1" w14:textId="77777777" w:rsidR="00D143F2" w:rsidDel="005175C3" w:rsidRDefault="00D143F2">
      <w:pPr>
        <w:pStyle w:val="BodyText"/>
        <w:rPr>
          <w:del w:id="362" w:author="Sreekanth Settur" w:date="2021-11-12T11:54:00Z"/>
          <w:sz w:val="20"/>
        </w:rPr>
      </w:pPr>
    </w:p>
    <w:p w14:paraId="0907AFB2" w14:textId="77777777" w:rsidR="00D143F2" w:rsidRDefault="00D143F2">
      <w:pPr>
        <w:pStyle w:val="BodyText"/>
        <w:rPr>
          <w:sz w:val="20"/>
        </w:rPr>
      </w:pPr>
    </w:p>
    <w:p w14:paraId="0907AFB3" w14:textId="0458F373" w:rsidR="00D143F2" w:rsidRDefault="005175C3">
      <w:pPr>
        <w:pStyle w:val="BodyText"/>
        <w:ind w:left="720"/>
        <w:rPr>
          <w:sz w:val="20"/>
        </w:rPr>
        <w:pPrChange w:id="363" w:author="Sreekanth Settur" w:date="2021-11-12T13:33:00Z">
          <w:pPr>
            <w:pStyle w:val="BodyText"/>
          </w:pPr>
        </w:pPrChange>
      </w:pPr>
      <w:ins w:id="364" w:author="Sreekanth Settur" w:date="2021-11-12T11:54:00Z">
        <w:r>
          <w:rPr>
            <w:noProof/>
            <w:sz w:val="20"/>
          </w:rPr>
          <w:drawing>
            <wp:inline distT="0" distB="0" distL="0" distR="0" wp14:anchorId="63803E7E" wp14:editId="6B4E532A">
              <wp:extent cx="6394704" cy="1530096"/>
              <wp:effectExtent l="19050" t="19050" r="25400" b="13335"/>
              <wp:docPr id="552" name="Picture 5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94704" cy="1530096"/>
                      </a:xfrm>
                      <a:prstGeom prst="rect">
                        <a:avLst/>
                      </a:prstGeom>
                      <a:ln>
                        <a:solidFill>
                          <a:schemeClr val="accent1"/>
                        </a:solidFill>
                      </a:ln>
                    </pic:spPr>
                  </pic:pic>
                </a:graphicData>
              </a:graphic>
            </wp:inline>
          </w:drawing>
        </w:r>
      </w:ins>
    </w:p>
    <w:p w14:paraId="0907AFB4" w14:textId="77777777" w:rsidR="00D143F2" w:rsidDel="005175C3" w:rsidRDefault="00D143F2">
      <w:pPr>
        <w:pStyle w:val="BodyText"/>
        <w:rPr>
          <w:del w:id="365" w:author="Sreekanth Settur" w:date="2021-11-12T11:54:00Z"/>
          <w:sz w:val="20"/>
        </w:rPr>
      </w:pPr>
    </w:p>
    <w:p w14:paraId="0907AFB5" w14:textId="77777777" w:rsidR="00D143F2" w:rsidDel="005175C3" w:rsidRDefault="00D143F2">
      <w:pPr>
        <w:pStyle w:val="BodyText"/>
        <w:rPr>
          <w:del w:id="366" w:author="Sreekanth Settur" w:date="2021-11-12T11:54:00Z"/>
          <w:sz w:val="20"/>
        </w:rPr>
      </w:pPr>
    </w:p>
    <w:p w14:paraId="0907AFB6" w14:textId="77777777" w:rsidR="00D143F2" w:rsidDel="005175C3" w:rsidRDefault="00D143F2">
      <w:pPr>
        <w:pStyle w:val="BodyText"/>
        <w:rPr>
          <w:del w:id="367" w:author="Sreekanth Settur" w:date="2021-11-12T11:54:00Z"/>
          <w:sz w:val="20"/>
        </w:rPr>
      </w:pPr>
    </w:p>
    <w:p w14:paraId="0907AFB7" w14:textId="77777777" w:rsidR="00D143F2" w:rsidDel="005175C3" w:rsidRDefault="00D143F2">
      <w:pPr>
        <w:pStyle w:val="BodyText"/>
        <w:rPr>
          <w:del w:id="368" w:author="Sreekanth Settur" w:date="2021-11-12T11:54:00Z"/>
          <w:sz w:val="20"/>
        </w:rPr>
      </w:pPr>
    </w:p>
    <w:p w14:paraId="0907AFB8" w14:textId="77777777" w:rsidR="00D143F2" w:rsidDel="005175C3" w:rsidRDefault="00D143F2">
      <w:pPr>
        <w:pStyle w:val="BodyText"/>
        <w:rPr>
          <w:del w:id="369" w:author="Sreekanth Settur" w:date="2021-11-12T11:54:00Z"/>
          <w:sz w:val="20"/>
        </w:rPr>
      </w:pPr>
    </w:p>
    <w:p w14:paraId="0907AFB9" w14:textId="77777777" w:rsidR="00D143F2" w:rsidDel="005175C3" w:rsidRDefault="00D143F2">
      <w:pPr>
        <w:pStyle w:val="BodyText"/>
        <w:rPr>
          <w:del w:id="370" w:author="Sreekanth Settur" w:date="2021-11-12T11:54:00Z"/>
          <w:sz w:val="20"/>
        </w:rPr>
      </w:pPr>
    </w:p>
    <w:p w14:paraId="0907AFBA" w14:textId="77777777" w:rsidR="00D143F2" w:rsidRDefault="00D143F2">
      <w:pPr>
        <w:pStyle w:val="BodyText"/>
        <w:spacing w:before="2"/>
        <w:rPr>
          <w:sz w:val="27"/>
        </w:rPr>
      </w:pPr>
    </w:p>
    <w:p w14:paraId="0907AFBB" w14:textId="7AA987AB" w:rsidR="00D143F2" w:rsidRDefault="00627DFE">
      <w:pPr>
        <w:pStyle w:val="BodyText"/>
        <w:spacing w:before="52"/>
        <w:ind w:left="2925" w:right="2985"/>
        <w:jc w:val="center"/>
      </w:pPr>
      <w:del w:id="371" w:author="Sreekanth Settur" w:date="2021-11-12T11:53:00Z">
        <w:r w:rsidDel="005175C3">
          <w:rPr>
            <w:noProof/>
          </w:rPr>
          <mc:AlternateContent>
            <mc:Choice Requires="wpg">
              <w:drawing>
                <wp:anchor distT="0" distB="0" distL="114300" distR="114300" simplePos="0" relativeHeight="15711232" behindDoc="0" locked="0" layoutInCell="1" allowOverlap="1" wp14:anchorId="0907B077" wp14:editId="36D95444">
                  <wp:simplePos x="0" y="0"/>
                  <wp:positionH relativeFrom="page">
                    <wp:posOffset>646430</wp:posOffset>
                  </wp:positionH>
                  <wp:positionV relativeFrom="paragraph">
                    <wp:posOffset>-1638300</wp:posOffset>
                  </wp:positionV>
                  <wp:extent cx="6414770" cy="1553845"/>
                  <wp:effectExtent l="0" t="0" r="0" b="0"/>
                  <wp:wrapNone/>
                  <wp:docPr id="77"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2070" cy="1541145"/>
                            <a:chOff x="1028" y="-2571"/>
                            <a:chExt cx="10082" cy="2427"/>
                          </a:xfrm>
                        </wpg:grpSpPr>
                        <wps:wsp>
                          <wps:cNvPr id="79" name="Rectangle 75"/>
                          <wps:cNvSpPr>
                            <a:spLocks noChangeArrowheads="1"/>
                          </wps:cNvSpPr>
                          <wps:spPr bwMode="auto">
                            <a:xfrm>
                              <a:off x="6350" y="5715"/>
                              <a:ext cx="6402070" cy="1541145"/>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991A17" id="Group 74" o:spid="_x0000_s1026" style="position:absolute;margin-left:50.9pt;margin-top:-129pt;width:505.1pt;height:122.35pt;z-index:15711232;mso-position-horizontal-relative:page" coordorigin="1028,-2571" coordsize="10082,2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">
                  <v:rect id="Rectangle 75" o:spid="_x0000_s1027" style="position:absolute;left:6350;top:5715;width:6402070;height:154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" filled="f" strokecolor="#00afef" strokeweight="1pt"/>
                  <w10:wrap anchorx="page"/>
                </v:group>
              </w:pict>
            </mc:Fallback>
          </mc:AlternateContent>
        </w:r>
      </w:del>
      <w:r w:rsidR="009B7C21">
        <w:t>Fig 2.7.2 Protocol Status after run Test</w:t>
      </w:r>
    </w:p>
    <w:p w14:paraId="0907AFBC" w14:textId="77777777" w:rsidR="00D143F2" w:rsidRDefault="009B7C21">
      <w:pPr>
        <w:pStyle w:val="Heading2"/>
        <w:numPr>
          <w:ilvl w:val="1"/>
          <w:numId w:val="1"/>
        </w:numPr>
        <w:tabs>
          <w:tab w:val="left" w:pos="828"/>
          <w:tab w:val="left" w:pos="829"/>
        </w:tabs>
        <w:spacing w:before="182"/>
        <w:ind w:hanging="722"/>
        <w:rPr>
          <w:color w:val="006FC0"/>
          <w:u w:val="none"/>
        </w:rPr>
      </w:pPr>
      <w:bookmarkStart w:id="372" w:name="_bookmark12"/>
      <w:bookmarkStart w:id="373" w:name="_Toc46509748"/>
      <w:bookmarkEnd w:id="372"/>
      <w:r>
        <w:rPr>
          <w:color w:val="006FC0"/>
          <w:u w:color="006FC0"/>
        </w:rPr>
        <w:t>Protocol View</w:t>
      </w:r>
      <w:bookmarkEnd w:id="373"/>
    </w:p>
    <w:p w14:paraId="0907AFBD" w14:textId="77777777" w:rsidR="00D143F2" w:rsidRDefault="00D143F2">
      <w:pPr>
        <w:pStyle w:val="BodyText"/>
        <w:spacing w:before="2"/>
        <w:rPr>
          <w:b/>
          <w:sz w:val="10"/>
        </w:rPr>
      </w:pPr>
    </w:p>
    <w:p w14:paraId="0907AFBE" w14:textId="77777777" w:rsidR="00D143F2" w:rsidRDefault="009B7C21">
      <w:pPr>
        <w:pStyle w:val="ListParagraph"/>
        <w:numPr>
          <w:ilvl w:val="2"/>
          <w:numId w:val="1"/>
        </w:numPr>
        <w:tabs>
          <w:tab w:val="left" w:pos="1189"/>
        </w:tabs>
        <w:spacing w:before="87"/>
        <w:ind w:hanging="361"/>
        <w:rPr>
          <w:rFonts w:ascii="Wingdings" w:hAnsi="Wingdings"/>
          <w:sz w:val="24"/>
        </w:rPr>
      </w:pPr>
      <w:r>
        <w:rPr>
          <w:sz w:val="24"/>
        </w:rPr>
        <w:t xml:space="preserve">User can view the details of the protocol in </w:t>
      </w:r>
      <w:proofErr w:type="gramStart"/>
      <w:r>
        <w:rPr>
          <w:b/>
          <w:sz w:val="24"/>
        </w:rPr>
        <w:t>Protocols</w:t>
      </w:r>
      <w:proofErr w:type="gramEnd"/>
      <w:r>
        <w:rPr>
          <w:b/>
          <w:spacing w:val="-3"/>
          <w:sz w:val="24"/>
        </w:rPr>
        <w:t xml:space="preserve"> </w:t>
      </w:r>
      <w:r>
        <w:rPr>
          <w:sz w:val="24"/>
        </w:rPr>
        <w:t>page.</w:t>
      </w:r>
    </w:p>
    <w:p w14:paraId="3E3D07B5" w14:textId="2CEFCD39" w:rsidR="00126E02" w:rsidRPr="00EF0467" w:rsidRDefault="009B7C21" w:rsidP="00126E02">
      <w:pPr>
        <w:pStyle w:val="ListParagraph"/>
        <w:numPr>
          <w:ilvl w:val="2"/>
          <w:numId w:val="1"/>
        </w:numPr>
        <w:tabs>
          <w:tab w:val="left" w:pos="1189"/>
        </w:tabs>
        <w:spacing w:before="21"/>
        <w:ind w:hanging="361"/>
        <w:rPr>
          <w:rFonts w:ascii="Wingdings" w:hAnsi="Wingdings"/>
          <w:sz w:val="24"/>
        </w:rPr>
      </w:pPr>
      <w:r w:rsidRPr="00126E02">
        <w:rPr>
          <w:sz w:val="24"/>
        </w:rPr>
        <w:t xml:space="preserve">User can choose different view options from the </w:t>
      </w:r>
      <w:proofErr w:type="gramStart"/>
      <w:r w:rsidRPr="00126E02">
        <w:rPr>
          <w:sz w:val="24"/>
        </w:rPr>
        <w:t>drop down</w:t>
      </w:r>
      <w:proofErr w:type="gramEnd"/>
      <w:r w:rsidRPr="00126E02">
        <w:rPr>
          <w:spacing w:val="-8"/>
          <w:sz w:val="24"/>
        </w:rPr>
        <w:t xml:space="preserve"> </w:t>
      </w:r>
      <w:r w:rsidRPr="00126E02">
        <w:rPr>
          <w:sz w:val="24"/>
        </w:rPr>
        <w:t>list.</w:t>
      </w:r>
    </w:p>
    <w:p w14:paraId="06A0DCF3" w14:textId="0AE9168E" w:rsidR="00EF0467" w:rsidRDefault="00EF0467" w:rsidP="00EF0467">
      <w:pPr>
        <w:tabs>
          <w:tab w:val="left" w:pos="1189"/>
        </w:tabs>
        <w:spacing w:before="21"/>
        <w:rPr>
          <w:rFonts w:ascii="Wingdings" w:hAnsi="Wingdings"/>
          <w:sz w:val="24"/>
        </w:rPr>
      </w:pPr>
    </w:p>
    <w:p w14:paraId="0907AFC0" w14:textId="1449B006" w:rsidR="00D143F2" w:rsidRDefault="00EF0467" w:rsidP="00E3320D">
      <w:pPr>
        <w:tabs>
          <w:tab w:val="left" w:pos="1189"/>
        </w:tabs>
        <w:spacing w:before="21"/>
        <w:rPr>
          <w:ins w:id="374" w:author="Sreekanth Settur" w:date="2021-11-12T13:23:00Z"/>
          <w:sz w:val="10"/>
        </w:rPr>
      </w:pPr>
      <w:del w:id="375" w:author="Sreekanth Settur" w:date="2021-11-12T13:23:00Z">
        <w:r w:rsidDel="00E64D0A">
          <w:rPr>
            <w:noProof/>
          </w:rPr>
          <w:drawing>
            <wp:inline distT="0" distB="0" distL="0" distR="0" wp14:anchorId="5B8F41E0" wp14:editId="4A827EA8">
              <wp:extent cx="6457950" cy="3062605"/>
              <wp:effectExtent l="19050" t="19050" r="19050" b="2349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57950" cy="3062605"/>
                      </a:xfrm>
                      <a:prstGeom prst="rect">
                        <a:avLst/>
                      </a:prstGeom>
                      <a:noFill/>
                      <a:ln w="12700">
                        <a:solidFill>
                          <a:schemeClr val="accent1"/>
                        </a:solidFill>
                      </a:ln>
                    </pic:spPr>
                  </pic:pic>
                </a:graphicData>
              </a:graphic>
            </wp:inline>
          </w:drawing>
        </w:r>
      </w:del>
    </w:p>
    <w:p w14:paraId="69F2890E" w14:textId="48B28DE7" w:rsidR="00E64D0A" w:rsidRDefault="00E64D0A">
      <w:pPr>
        <w:tabs>
          <w:tab w:val="left" w:pos="1189"/>
        </w:tabs>
        <w:spacing w:before="21"/>
        <w:ind w:left="720"/>
        <w:rPr>
          <w:sz w:val="10"/>
        </w:rPr>
        <w:pPrChange w:id="376" w:author="Sreekanth Settur" w:date="2021-11-12T13:33:00Z">
          <w:pPr>
            <w:tabs>
              <w:tab w:val="left" w:pos="1189"/>
            </w:tabs>
            <w:spacing w:before="21"/>
          </w:pPr>
        </w:pPrChange>
      </w:pPr>
      <w:ins w:id="377" w:author="Sreekanth Settur" w:date="2021-11-12T13:23:00Z">
        <w:r>
          <w:rPr>
            <w:noProof/>
            <w:sz w:val="10"/>
          </w:rPr>
          <w:lastRenderedPageBreak/>
          <w:drawing>
            <wp:inline distT="0" distB="0" distL="0" distR="0" wp14:anchorId="04FAAE4A" wp14:editId="0B41D797">
              <wp:extent cx="6457950" cy="3083560"/>
              <wp:effectExtent l="0" t="0" r="0" b="2540"/>
              <wp:docPr id="554" name="Picture 5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 application, 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57950" cy="3083560"/>
                      </a:xfrm>
                      <a:prstGeom prst="rect">
                        <a:avLst/>
                      </a:prstGeom>
                    </pic:spPr>
                  </pic:pic>
                </a:graphicData>
              </a:graphic>
            </wp:inline>
          </w:drawing>
        </w:r>
      </w:ins>
    </w:p>
    <w:p w14:paraId="0907AFC1" w14:textId="77777777" w:rsidR="00D143F2" w:rsidRDefault="009B7C21">
      <w:pPr>
        <w:pStyle w:val="BodyText"/>
        <w:spacing w:before="167"/>
        <w:ind w:left="2929" w:right="2985"/>
        <w:jc w:val="center"/>
      </w:pPr>
      <w:r>
        <w:t>Fig 2.8 Protocol View</w:t>
      </w:r>
    </w:p>
    <w:p w14:paraId="0907AFC3" w14:textId="77777777" w:rsidR="00D143F2" w:rsidRDefault="009B7C21">
      <w:pPr>
        <w:pStyle w:val="Heading2"/>
        <w:numPr>
          <w:ilvl w:val="1"/>
          <w:numId w:val="1"/>
        </w:numPr>
        <w:tabs>
          <w:tab w:val="left" w:pos="828"/>
          <w:tab w:val="left" w:pos="829"/>
        </w:tabs>
        <w:ind w:hanging="722"/>
        <w:rPr>
          <w:color w:val="006FC0"/>
          <w:u w:val="none"/>
        </w:rPr>
      </w:pPr>
      <w:bookmarkStart w:id="378" w:name="_bookmark13"/>
      <w:bookmarkStart w:id="379" w:name="_Toc46509749"/>
      <w:bookmarkEnd w:id="378"/>
      <w:r>
        <w:rPr>
          <w:color w:val="006FC0"/>
          <w:u w:color="006FC0"/>
        </w:rPr>
        <w:t>Traffic</w:t>
      </w:r>
      <w:r>
        <w:rPr>
          <w:color w:val="006FC0"/>
          <w:spacing w:val="-3"/>
          <w:u w:color="006FC0"/>
        </w:rPr>
        <w:t xml:space="preserve"> </w:t>
      </w:r>
      <w:r>
        <w:rPr>
          <w:color w:val="006FC0"/>
          <w:u w:color="006FC0"/>
        </w:rPr>
        <w:t>Grid</w:t>
      </w:r>
      <w:bookmarkEnd w:id="379"/>
    </w:p>
    <w:p w14:paraId="0907AFC4" w14:textId="77777777" w:rsidR="00D143F2" w:rsidRDefault="009B7C21">
      <w:pPr>
        <w:pStyle w:val="ListParagraph"/>
        <w:numPr>
          <w:ilvl w:val="2"/>
          <w:numId w:val="1"/>
        </w:numPr>
        <w:tabs>
          <w:tab w:val="left" w:pos="1189"/>
        </w:tabs>
        <w:spacing w:before="212" w:line="256" w:lineRule="auto"/>
        <w:ind w:right="168"/>
        <w:rPr>
          <w:rFonts w:ascii="Wingdings" w:hAnsi="Wingdings"/>
          <w:sz w:val="24"/>
        </w:rPr>
      </w:pPr>
      <w:r>
        <w:rPr>
          <w:b/>
          <w:sz w:val="24"/>
        </w:rPr>
        <w:t xml:space="preserve">Traffic item </w:t>
      </w:r>
      <w:r>
        <w:rPr>
          <w:sz w:val="24"/>
        </w:rPr>
        <w:t xml:space="preserve">and </w:t>
      </w:r>
      <w:r>
        <w:rPr>
          <w:b/>
          <w:sz w:val="24"/>
        </w:rPr>
        <w:t xml:space="preserve">flow groups </w:t>
      </w:r>
      <w:r>
        <w:rPr>
          <w:sz w:val="24"/>
        </w:rPr>
        <w:t>grids are interactive, user can edit the fields and save the configuration which is shown in detail in section</w:t>
      </w:r>
      <w:r>
        <w:rPr>
          <w:spacing w:val="2"/>
          <w:sz w:val="24"/>
        </w:rPr>
        <w:t xml:space="preserve"> </w:t>
      </w:r>
      <w:r>
        <w:rPr>
          <w:sz w:val="24"/>
        </w:rPr>
        <w:t>3.10.</w:t>
      </w:r>
    </w:p>
    <w:p w14:paraId="0907AFC5" w14:textId="77777777" w:rsidR="00D143F2" w:rsidRDefault="009B7C21">
      <w:pPr>
        <w:pStyle w:val="ListParagraph"/>
        <w:numPr>
          <w:ilvl w:val="2"/>
          <w:numId w:val="1"/>
        </w:numPr>
        <w:tabs>
          <w:tab w:val="left" w:pos="1189"/>
        </w:tabs>
        <w:spacing w:before="4" w:line="259" w:lineRule="auto"/>
        <w:ind w:right="159"/>
        <w:rPr>
          <w:rFonts w:ascii="Wingdings" w:hAnsi="Wingdings"/>
          <w:sz w:val="24"/>
        </w:rPr>
      </w:pPr>
      <w:r>
        <w:rPr>
          <w:sz w:val="24"/>
        </w:rPr>
        <w:t xml:space="preserve">Create the flow groups based on the selectable packet fields, </w:t>
      </w:r>
      <w:proofErr w:type="spellStart"/>
      <w:r>
        <w:rPr>
          <w:sz w:val="24"/>
        </w:rPr>
        <w:t>osne</w:t>
      </w:r>
      <w:proofErr w:type="spellEnd"/>
      <w:r>
        <w:rPr>
          <w:sz w:val="24"/>
        </w:rPr>
        <w:t xml:space="preserve"> flow group/high-level stream is created for each selected</w:t>
      </w:r>
      <w:r>
        <w:rPr>
          <w:spacing w:val="-2"/>
          <w:sz w:val="24"/>
        </w:rPr>
        <w:t xml:space="preserve"> </w:t>
      </w:r>
      <w:r>
        <w:rPr>
          <w:sz w:val="24"/>
        </w:rPr>
        <w:t>field.</w:t>
      </w:r>
    </w:p>
    <w:p w14:paraId="0907AFC6" w14:textId="77777777" w:rsidR="00D143F2" w:rsidRDefault="009B7C21">
      <w:pPr>
        <w:pStyle w:val="BodyText"/>
        <w:spacing w:before="185"/>
        <w:ind w:left="828"/>
      </w:pPr>
      <w:r>
        <w:t>*Editing the traffic item and setting up the flow group is optional</w:t>
      </w:r>
    </w:p>
    <w:p w14:paraId="0907AFC7" w14:textId="53455F04" w:rsidR="00D143F2" w:rsidRDefault="00627DFE">
      <w:pPr>
        <w:pStyle w:val="BodyText"/>
        <w:spacing w:before="8"/>
        <w:rPr>
          <w:ins w:id="380" w:author="Sreekanth Settur" w:date="2021-11-12T13:32:00Z"/>
          <w:sz w:val="12"/>
        </w:rPr>
      </w:pPr>
      <w:del w:id="381" w:author="Sreekanth Settur" w:date="2021-11-12T13:32:00Z">
        <w:r w:rsidDel="00CB319F">
          <w:rPr>
            <w:noProof/>
          </w:rPr>
          <mc:AlternateContent>
            <mc:Choice Requires="wpg">
              <w:drawing>
                <wp:anchor distT="0" distB="0" distL="0" distR="0" simplePos="0" relativeHeight="487580160" behindDoc="1" locked="0" layoutInCell="1" allowOverlap="1" wp14:anchorId="0907B079" wp14:editId="77F86630">
                  <wp:simplePos x="0" y="0"/>
                  <wp:positionH relativeFrom="page">
                    <wp:posOffset>767080</wp:posOffset>
                  </wp:positionH>
                  <wp:positionV relativeFrom="paragraph">
                    <wp:posOffset>123190</wp:posOffset>
                  </wp:positionV>
                  <wp:extent cx="6026150" cy="2692400"/>
                  <wp:effectExtent l="0" t="0" r="0" b="0"/>
                  <wp:wrapTopAndBottom/>
                  <wp:docPr id="71"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3450" cy="2679700"/>
                            <a:chOff x="1218" y="204"/>
                            <a:chExt cx="9470" cy="4220"/>
                          </a:xfrm>
                        </wpg:grpSpPr>
                        <wps:wsp>
                          <wps:cNvPr id="73" name="Rectangle 69"/>
                          <wps:cNvSpPr>
                            <a:spLocks noChangeArrowheads="1"/>
                          </wps:cNvSpPr>
                          <wps:spPr bwMode="auto">
                            <a:xfrm>
                              <a:off x="6350" y="6350"/>
                              <a:ext cx="6013450" cy="2679700"/>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3EE3B3" id="Group 68" o:spid="_x0000_s1026" style="position:absolute;margin-left:60.4pt;margin-top:9.7pt;width:474.5pt;height:212pt;z-index:-15736320;mso-wrap-distance-left:0;mso-wrap-distance-right:0;mso-position-horizontal-relative:page" coordorigin="1218,204" coordsize="9470,4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">
                  <v:rect id="Rectangle 69" o:spid="_x0000_s1027" style="position:absolute;left:6350;top:6350;width:6013450;height:2679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" filled="f" strokecolor="#00afef" strokeweight="1pt"/>
                  <w10:wrap type="topAndBottom" anchorx="page"/>
                </v:group>
              </w:pict>
            </mc:Fallback>
          </mc:AlternateContent>
        </w:r>
      </w:del>
    </w:p>
    <w:p w14:paraId="275B05BB" w14:textId="7499A212" w:rsidR="00CB319F" w:rsidRDefault="00CB319F">
      <w:pPr>
        <w:pStyle w:val="BodyText"/>
        <w:spacing w:before="8"/>
        <w:ind w:left="720"/>
        <w:rPr>
          <w:ins w:id="382" w:author="Sreekanth Settur" w:date="2021-11-12T13:32:00Z"/>
          <w:sz w:val="12"/>
        </w:rPr>
        <w:pPrChange w:id="383" w:author="Sreekanth Settur" w:date="2021-11-12T13:33:00Z">
          <w:pPr>
            <w:pStyle w:val="BodyText"/>
            <w:spacing w:before="8"/>
          </w:pPr>
        </w:pPrChange>
      </w:pPr>
      <w:ins w:id="384" w:author="Sreekanth Settur" w:date="2021-11-12T13:33:00Z">
        <w:r>
          <w:rPr>
            <w:noProof/>
            <w:sz w:val="12"/>
          </w:rPr>
          <w:drawing>
            <wp:inline distT="0" distB="0" distL="0" distR="0" wp14:anchorId="44EB8459" wp14:editId="54ED7CB4">
              <wp:extent cx="5998464" cy="2663952"/>
              <wp:effectExtent l="19050" t="19050" r="21590" b="22225"/>
              <wp:docPr id="555" name="Picture 5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98464" cy="2663952"/>
                      </a:xfrm>
                      <a:prstGeom prst="rect">
                        <a:avLst/>
                      </a:prstGeom>
                      <a:ln>
                        <a:solidFill>
                          <a:schemeClr val="accent1"/>
                        </a:solidFill>
                      </a:ln>
                    </pic:spPr>
                  </pic:pic>
                </a:graphicData>
              </a:graphic>
            </wp:inline>
          </w:drawing>
        </w:r>
      </w:ins>
    </w:p>
    <w:p w14:paraId="1F98CBF8" w14:textId="77777777" w:rsidR="00CB319F" w:rsidRDefault="00CB319F">
      <w:pPr>
        <w:pStyle w:val="BodyText"/>
        <w:spacing w:before="8"/>
        <w:rPr>
          <w:sz w:val="12"/>
        </w:rPr>
      </w:pPr>
    </w:p>
    <w:p w14:paraId="0907AFC8" w14:textId="77777777" w:rsidR="00D143F2" w:rsidRDefault="009B7C21">
      <w:pPr>
        <w:pStyle w:val="BodyText"/>
        <w:spacing w:before="163"/>
        <w:ind w:left="2927" w:right="2985"/>
        <w:jc w:val="center"/>
      </w:pPr>
      <w:r>
        <w:t>Fig 2.9 Traffic Grid</w:t>
      </w:r>
    </w:p>
    <w:p w14:paraId="0907AFC9" w14:textId="77777777" w:rsidR="00D143F2" w:rsidRDefault="00D143F2">
      <w:pPr>
        <w:pStyle w:val="BodyText"/>
        <w:spacing w:before="3"/>
        <w:rPr>
          <w:sz w:val="30"/>
        </w:rPr>
      </w:pPr>
    </w:p>
    <w:p w14:paraId="0907AFCA" w14:textId="77777777" w:rsidR="00D143F2" w:rsidRDefault="009B7C21">
      <w:pPr>
        <w:pStyle w:val="Heading2"/>
        <w:numPr>
          <w:ilvl w:val="1"/>
          <w:numId w:val="1"/>
        </w:numPr>
        <w:tabs>
          <w:tab w:val="left" w:pos="828"/>
          <w:tab w:val="left" w:pos="829"/>
        </w:tabs>
        <w:spacing w:before="0"/>
        <w:ind w:hanging="722"/>
        <w:rPr>
          <w:color w:val="006FC0"/>
          <w:u w:val="none"/>
        </w:rPr>
      </w:pPr>
      <w:bookmarkStart w:id="385" w:name="_bookmark14"/>
      <w:bookmarkStart w:id="386" w:name="_Toc46509750"/>
      <w:bookmarkEnd w:id="385"/>
      <w:r>
        <w:rPr>
          <w:color w:val="006FC0"/>
          <w:u w:color="006FC0"/>
        </w:rPr>
        <w:t>Statistics</w:t>
      </w:r>
      <w:r>
        <w:rPr>
          <w:color w:val="006FC0"/>
          <w:spacing w:val="-1"/>
          <w:u w:color="006FC0"/>
        </w:rPr>
        <w:t xml:space="preserve"> </w:t>
      </w:r>
      <w:r>
        <w:rPr>
          <w:color w:val="006FC0"/>
          <w:u w:color="006FC0"/>
        </w:rPr>
        <w:t>View</w:t>
      </w:r>
      <w:bookmarkEnd w:id="386"/>
    </w:p>
    <w:p w14:paraId="0907AFCB" w14:textId="77777777" w:rsidR="00D143F2" w:rsidRDefault="009B7C21">
      <w:pPr>
        <w:pStyle w:val="ListParagraph"/>
        <w:numPr>
          <w:ilvl w:val="2"/>
          <w:numId w:val="1"/>
        </w:numPr>
        <w:tabs>
          <w:tab w:val="left" w:pos="1189"/>
        </w:tabs>
        <w:spacing w:before="209"/>
        <w:ind w:hanging="361"/>
        <w:rPr>
          <w:rFonts w:ascii="Wingdings" w:hAnsi="Wingdings"/>
          <w:sz w:val="24"/>
        </w:rPr>
      </w:pPr>
      <w:r>
        <w:rPr>
          <w:sz w:val="24"/>
        </w:rPr>
        <w:t xml:space="preserve">User can view the traffic statistics from the </w:t>
      </w:r>
      <w:r>
        <w:rPr>
          <w:b/>
          <w:sz w:val="24"/>
        </w:rPr>
        <w:t>Statistics</w:t>
      </w:r>
      <w:r>
        <w:rPr>
          <w:b/>
          <w:spacing w:val="-9"/>
          <w:sz w:val="24"/>
        </w:rPr>
        <w:t xml:space="preserve"> </w:t>
      </w:r>
      <w:r>
        <w:rPr>
          <w:sz w:val="24"/>
        </w:rPr>
        <w:t>page.</w:t>
      </w:r>
    </w:p>
    <w:p w14:paraId="0907AFCC" w14:textId="77777777" w:rsidR="00D143F2" w:rsidRDefault="009B7C21">
      <w:pPr>
        <w:pStyle w:val="ListParagraph"/>
        <w:numPr>
          <w:ilvl w:val="2"/>
          <w:numId w:val="1"/>
        </w:numPr>
        <w:tabs>
          <w:tab w:val="left" w:pos="1189"/>
        </w:tabs>
        <w:spacing w:before="24" w:line="259" w:lineRule="auto"/>
        <w:ind w:right="161"/>
        <w:rPr>
          <w:rFonts w:ascii="Wingdings" w:hAnsi="Wingdings"/>
          <w:sz w:val="24"/>
        </w:rPr>
      </w:pPr>
      <w:r>
        <w:rPr>
          <w:sz w:val="24"/>
        </w:rPr>
        <w:t xml:space="preserve">User can view different statistics like </w:t>
      </w:r>
      <w:r>
        <w:rPr>
          <w:b/>
          <w:sz w:val="24"/>
        </w:rPr>
        <w:t>Port Statistics</w:t>
      </w:r>
      <w:r>
        <w:rPr>
          <w:sz w:val="24"/>
        </w:rPr>
        <w:t xml:space="preserve">, traffic </w:t>
      </w:r>
      <w:r>
        <w:rPr>
          <w:b/>
          <w:sz w:val="24"/>
        </w:rPr>
        <w:t xml:space="preserve">Flow Statistics </w:t>
      </w:r>
      <w:r>
        <w:rPr>
          <w:sz w:val="24"/>
        </w:rPr>
        <w:t xml:space="preserve">and traffic </w:t>
      </w:r>
      <w:r>
        <w:rPr>
          <w:sz w:val="24"/>
        </w:rPr>
        <w:lastRenderedPageBreak/>
        <w:t>dashboard as shown in the Figures 2.10.1, 2.10.2 and</w:t>
      </w:r>
      <w:r>
        <w:rPr>
          <w:spacing w:val="-6"/>
          <w:sz w:val="24"/>
        </w:rPr>
        <w:t xml:space="preserve"> </w:t>
      </w:r>
      <w:r>
        <w:rPr>
          <w:sz w:val="24"/>
        </w:rPr>
        <w:t>2.10.3.</w:t>
      </w:r>
    </w:p>
    <w:p w14:paraId="0907AFCD" w14:textId="353D4C7D" w:rsidR="00D143F2" w:rsidRDefault="00627DFE">
      <w:pPr>
        <w:pStyle w:val="BodyText"/>
        <w:spacing w:before="8"/>
        <w:rPr>
          <w:ins w:id="387" w:author="Sreekanth Settur" w:date="2021-11-12T13:56:00Z"/>
          <w:sz w:val="10"/>
        </w:rPr>
      </w:pPr>
      <w:del w:id="388" w:author="Sreekanth Settur" w:date="2021-11-12T13:56:00Z">
        <w:r w:rsidDel="00B82CEA">
          <w:rPr>
            <w:noProof/>
          </w:rPr>
          <mc:AlternateContent>
            <mc:Choice Requires="wpg">
              <w:drawing>
                <wp:anchor distT="0" distB="0" distL="0" distR="0" simplePos="0" relativeHeight="487581696" behindDoc="1" locked="0" layoutInCell="1" allowOverlap="1" wp14:anchorId="0907B07A" wp14:editId="1DF240F4">
                  <wp:simplePos x="0" y="0"/>
                  <wp:positionH relativeFrom="page">
                    <wp:posOffset>767080</wp:posOffset>
                  </wp:positionH>
                  <wp:positionV relativeFrom="paragraph">
                    <wp:posOffset>107315</wp:posOffset>
                  </wp:positionV>
                  <wp:extent cx="6032500" cy="2796540"/>
                  <wp:effectExtent l="0" t="0" r="0" b="0"/>
                  <wp:wrapTopAndBottom/>
                  <wp:docPr id="6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9800" cy="2783840"/>
                            <a:chOff x="1218" y="179"/>
                            <a:chExt cx="9480" cy="4384"/>
                          </a:xfrm>
                        </wpg:grpSpPr>
                        <wps:wsp>
                          <wps:cNvPr id="70" name="Rectangle 66"/>
                          <wps:cNvSpPr>
                            <a:spLocks noChangeArrowheads="1"/>
                          </wps:cNvSpPr>
                          <wps:spPr bwMode="auto">
                            <a:xfrm>
                              <a:off x="6350" y="6350"/>
                              <a:ext cx="6019800" cy="2783840"/>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D5CD4" id="Group 65" o:spid="_x0000_s1026" style="position:absolute;margin-left:60.4pt;margin-top:8.45pt;width:475pt;height:220.2pt;z-index:-15734784;mso-wrap-distance-left:0;mso-wrap-distance-right:0;mso-position-horizontal-relative:page" coordorigin="1218,179" coordsize="9480,4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">
                  <v:rect id="Rectangle 66" o:spid="_x0000_s1027" style="position:absolute;left:6350;top:6350;width:6019800;height:2783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" filled="f" strokecolor="#00afef" strokeweight="1pt"/>
                  <w10:wrap type="topAndBottom" anchorx="page"/>
                </v:group>
              </w:pict>
            </mc:Fallback>
          </mc:AlternateContent>
        </w:r>
      </w:del>
    </w:p>
    <w:p w14:paraId="0BAC31DA" w14:textId="1CA2A482" w:rsidR="00B82CEA" w:rsidRDefault="00B82CEA">
      <w:pPr>
        <w:pStyle w:val="BodyText"/>
        <w:spacing w:before="8"/>
        <w:rPr>
          <w:ins w:id="389" w:author="Sreekanth Settur" w:date="2021-11-12T13:56:00Z"/>
          <w:sz w:val="10"/>
        </w:rPr>
      </w:pPr>
    </w:p>
    <w:p w14:paraId="268DD8E2" w14:textId="0D97BFD7" w:rsidR="00B82CEA" w:rsidRDefault="00B82CEA">
      <w:pPr>
        <w:pStyle w:val="BodyText"/>
        <w:spacing w:before="8"/>
        <w:rPr>
          <w:ins w:id="390" w:author="Sreekanth Settur" w:date="2021-11-12T13:56:00Z"/>
          <w:sz w:val="10"/>
        </w:rPr>
      </w:pPr>
      <w:ins w:id="391" w:author="Sreekanth Settur" w:date="2021-11-12T13:56:00Z">
        <w:r>
          <w:rPr>
            <w:noProof/>
            <w:sz w:val="10"/>
          </w:rPr>
          <w:drawing>
            <wp:inline distT="0" distB="0" distL="0" distR="0" wp14:anchorId="11A76523" wp14:editId="59131FCE">
              <wp:extent cx="6457831" cy="3001241"/>
              <wp:effectExtent l="19050" t="19050" r="19685" b="27940"/>
              <wp:docPr id="556" name="Picture 55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71088" cy="3007402"/>
                      </a:xfrm>
                      <a:prstGeom prst="rect">
                        <a:avLst/>
                      </a:prstGeom>
                      <a:ln w="12700">
                        <a:solidFill>
                          <a:schemeClr val="tx1"/>
                        </a:solidFill>
                      </a:ln>
                    </pic:spPr>
                  </pic:pic>
                </a:graphicData>
              </a:graphic>
            </wp:inline>
          </w:drawing>
        </w:r>
      </w:ins>
    </w:p>
    <w:p w14:paraId="6CBFFEE6" w14:textId="77777777" w:rsidR="00B82CEA" w:rsidRDefault="00B82CEA">
      <w:pPr>
        <w:pStyle w:val="BodyText"/>
        <w:spacing w:before="8"/>
        <w:rPr>
          <w:sz w:val="10"/>
        </w:rPr>
      </w:pPr>
    </w:p>
    <w:p w14:paraId="0907AFCE" w14:textId="269AE962" w:rsidR="00D143F2" w:rsidRDefault="009B7C21">
      <w:pPr>
        <w:pStyle w:val="BodyText"/>
        <w:spacing w:before="149"/>
        <w:ind w:left="2927" w:right="2985"/>
        <w:jc w:val="center"/>
        <w:rPr>
          <w:ins w:id="392" w:author="Sreekanth Settur" w:date="2021-11-16T11:46:00Z"/>
        </w:rPr>
      </w:pPr>
      <w:r>
        <w:t>Fig 2.10.1 Port Statistics View</w:t>
      </w:r>
    </w:p>
    <w:p w14:paraId="1FF81D36" w14:textId="77777777" w:rsidR="00694AE7" w:rsidRDefault="00694AE7">
      <w:pPr>
        <w:pStyle w:val="BodyText"/>
        <w:spacing w:before="149"/>
        <w:ind w:left="2927" w:right="2985"/>
        <w:jc w:val="center"/>
      </w:pPr>
    </w:p>
    <w:p w14:paraId="0907AFCF" w14:textId="4DB7FE12" w:rsidR="00D143F2" w:rsidDel="00694AE7" w:rsidRDefault="00D143F2">
      <w:pPr>
        <w:jc w:val="center"/>
        <w:rPr>
          <w:del w:id="393" w:author="Sreekanth Settur" w:date="2021-11-16T11:46:00Z"/>
        </w:rPr>
        <w:sectPr w:rsidR="00D143F2" w:rsidDel="00694AE7">
          <w:pgSz w:w="11910" w:h="16840"/>
          <w:pgMar w:top="1300" w:right="840" w:bottom="1200" w:left="900" w:header="375" w:footer="1012" w:gutter="0"/>
          <w:cols w:space="720"/>
        </w:sectPr>
      </w:pPr>
    </w:p>
    <w:p w14:paraId="0907AFD0" w14:textId="734D3556" w:rsidR="00D143F2" w:rsidRDefault="00D143F2">
      <w:pPr>
        <w:pStyle w:val="BodyText"/>
        <w:spacing w:before="3"/>
        <w:rPr>
          <w:ins w:id="394" w:author="Sreekanth Settur" w:date="2021-11-13T14:10:00Z"/>
          <w:sz w:val="4"/>
        </w:rPr>
      </w:pPr>
    </w:p>
    <w:p w14:paraId="74042C02" w14:textId="055B4FEE" w:rsidR="00A95755" w:rsidRDefault="00A95755">
      <w:pPr>
        <w:pStyle w:val="BodyText"/>
        <w:spacing w:before="3"/>
        <w:rPr>
          <w:sz w:val="4"/>
        </w:rPr>
      </w:pPr>
      <w:ins w:id="395" w:author="Sreekanth Settur" w:date="2021-11-13T14:10:00Z">
        <w:r>
          <w:rPr>
            <w:noProof/>
            <w:sz w:val="4"/>
          </w:rPr>
          <w:drawing>
            <wp:inline distT="0" distB="0" distL="0" distR="0" wp14:anchorId="1B16204D" wp14:editId="6B6BC313">
              <wp:extent cx="6457950" cy="3550285"/>
              <wp:effectExtent l="19050" t="19050" r="19050" b="12065"/>
              <wp:docPr id="69" name="Picture 6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57950" cy="3550285"/>
                      </a:xfrm>
                      <a:prstGeom prst="rect">
                        <a:avLst/>
                      </a:prstGeom>
                      <a:ln>
                        <a:solidFill>
                          <a:schemeClr val="accent1"/>
                        </a:solidFill>
                      </a:ln>
                    </pic:spPr>
                  </pic:pic>
                </a:graphicData>
              </a:graphic>
            </wp:inline>
          </w:drawing>
        </w:r>
      </w:ins>
    </w:p>
    <w:p w14:paraId="0907AFD1" w14:textId="29F8CA7C" w:rsidR="00D143F2" w:rsidDel="00A95755" w:rsidRDefault="00627DFE">
      <w:pPr>
        <w:pStyle w:val="BodyText"/>
        <w:ind w:left="118"/>
        <w:rPr>
          <w:del w:id="396" w:author="Sreekanth Settur" w:date="2021-11-13T14:10:00Z"/>
          <w:sz w:val="20"/>
        </w:rPr>
      </w:pPr>
      <w:del w:id="397" w:author="Sreekanth Settur" w:date="2021-11-13T14:10:00Z">
        <w:r w:rsidDel="00A95755">
          <w:rPr>
            <w:noProof/>
            <w:sz w:val="20"/>
          </w:rPr>
          <mc:AlternateContent>
            <mc:Choice Requires="wpg">
              <w:drawing>
                <wp:inline distT="0" distB="0" distL="0" distR="0" wp14:anchorId="0907B07B" wp14:editId="20279030">
                  <wp:extent cx="6351270" cy="3039110"/>
                  <wp:effectExtent l="8255" t="1270" r="3175" b="7620"/>
                  <wp:docPr id="65"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1270" cy="3039110"/>
                            <a:chOff x="0" y="0"/>
                            <a:chExt cx="10002" cy="4786"/>
                          </a:xfrm>
                        </wpg:grpSpPr>
                        <pic:pic xmlns:pic="http://schemas.openxmlformats.org/drawingml/2006/picture">
                          <pic:nvPicPr>
                            <pic:cNvPr id="66" name="Picture 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0" y="20"/>
                              <a:ext cx="9962" cy="4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Rectangle 63"/>
                          <wps:cNvSpPr>
                            <a:spLocks noChangeArrowheads="1"/>
                          </wps:cNvSpPr>
                          <wps:spPr bwMode="auto">
                            <a:xfrm>
                              <a:off x="10" y="10"/>
                              <a:ext cx="9982" cy="4766"/>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50D7436" id="Group 62" o:spid="_x0000_s1026" style="width:500.1pt;height:239.3pt;mso-position-horizontal-relative:char;mso-position-vertical-relative:line" coordsize="10002,4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">
                  <v:shape id="Picture 64" o:spid="_x0000_s1027" type="#_x0000_t75" style="position:absolute;left:20;top:20;width:9962;height: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">
                    <v:imagedata r:id="rId44" o:title=""/>
                  </v:shape>
                  <v:rect id="Rectangle 63" o:spid="_x0000_s1028" style="position:absolute;left:10;top:10;width:9982;height:4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" filled="f" strokecolor="#00afef" strokeweight="1pt"/>
                  <w10:anchorlock/>
                </v:group>
              </w:pict>
            </mc:Fallback>
          </mc:AlternateContent>
        </w:r>
      </w:del>
    </w:p>
    <w:p w14:paraId="0907AFD2" w14:textId="77777777" w:rsidR="00D143F2" w:rsidRDefault="00D143F2">
      <w:pPr>
        <w:pStyle w:val="BodyText"/>
        <w:ind w:left="118"/>
        <w:rPr>
          <w:sz w:val="8"/>
        </w:rPr>
        <w:pPrChange w:id="398" w:author="Sreekanth Settur" w:date="2021-11-13T14:10:00Z">
          <w:pPr>
            <w:pStyle w:val="BodyText"/>
            <w:spacing w:before="8"/>
          </w:pPr>
        </w:pPrChange>
      </w:pPr>
    </w:p>
    <w:p w14:paraId="0907AFD3" w14:textId="77777777" w:rsidR="00D143F2" w:rsidRDefault="009B7C21">
      <w:pPr>
        <w:pStyle w:val="BodyText"/>
        <w:spacing w:before="52"/>
        <w:ind w:right="3317"/>
        <w:jc w:val="right"/>
      </w:pPr>
      <w:r>
        <w:t>Fig 2.10.2 Traffic Flow Statistics</w:t>
      </w:r>
      <w:r>
        <w:rPr>
          <w:spacing w:val="-19"/>
        </w:rPr>
        <w:t xml:space="preserve"> </w:t>
      </w:r>
      <w:r>
        <w:t>View</w:t>
      </w:r>
    </w:p>
    <w:p w14:paraId="5FD86B99" w14:textId="4C9FCFEE" w:rsidR="00A95755" w:rsidRDefault="00627DFE">
      <w:pPr>
        <w:pStyle w:val="BodyText"/>
        <w:spacing w:before="10"/>
        <w:rPr>
          <w:ins w:id="399" w:author="Sreekanth Settur" w:date="2021-11-13T14:07:00Z"/>
          <w:sz w:val="27"/>
        </w:rPr>
      </w:pPr>
      <w:del w:id="400" w:author="Sreekanth Settur" w:date="2021-11-13T13:59:00Z">
        <w:r w:rsidDel="00A95755">
          <w:rPr>
            <w:noProof/>
          </w:rPr>
          <mc:AlternateContent>
            <mc:Choice Requires="wpg">
              <w:drawing>
                <wp:anchor distT="0" distB="0" distL="0" distR="0" simplePos="0" relativeHeight="487582720" behindDoc="1" locked="0" layoutInCell="1" allowOverlap="1" wp14:anchorId="0907B07D" wp14:editId="28D344A6">
                  <wp:simplePos x="0" y="0"/>
                  <wp:positionH relativeFrom="page">
                    <wp:posOffset>646430</wp:posOffset>
                  </wp:positionH>
                  <wp:positionV relativeFrom="paragraph">
                    <wp:posOffset>240665</wp:posOffset>
                  </wp:positionV>
                  <wp:extent cx="6351905" cy="3051175"/>
                  <wp:effectExtent l="0" t="0" r="0" b="0"/>
                  <wp:wrapTopAndBottom/>
                  <wp:docPr id="62"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1905" cy="3051175"/>
                            <a:chOff x="1018" y="379"/>
                            <a:chExt cx="10003" cy="4805"/>
                          </a:xfrm>
                        </wpg:grpSpPr>
                        <pic:pic xmlns:pic="http://schemas.openxmlformats.org/drawingml/2006/picture">
                          <pic:nvPicPr>
                            <pic:cNvPr id="63"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038" y="398"/>
                              <a:ext cx="9963" cy="4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Rectangle 60"/>
                          <wps:cNvSpPr>
                            <a:spLocks noChangeArrowheads="1"/>
                          </wps:cNvSpPr>
                          <wps:spPr bwMode="auto">
                            <a:xfrm>
                              <a:off x="1028" y="388"/>
                              <a:ext cx="9983" cy="4785"/>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B9BA7" id="Group 59" o:spid="_x0000_s1026" style="position:absolute;margin-left:50.9pt;margin-top:18.95pt;width:500.15pt;height:240.25pt;z-index:-15733760;mso-wrap-distance-left:0;mso-wrap-distance-right:0;mso-position-horizontal-relative:page" coordorigin="1018,379" coordsize="10003,48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">
                  <v:shape id="Picture 61" o:spid="_x0000_s1027" type="#_x0000_t75" style="position:absolute;left:1038;top:398;width:9963;height: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">
                    <v:imagedata r:id="rId46" o:title=""/>
                  </v:shape>
                  <v:rect id="Rectangle 60" o:spid="_x0000_s1028" style="position:absolute;left:1028;top:388;width:9983;height:4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" filled="f" strokecolor="#00afef" strokeweight="1pt"/>
                  <w10:wrap type="topAndBottom" anchorx="page"/>
                </v:group>
              </w:pict>
            </mc:Fallback>
          </mc:AlternateContent>
        </w:r>
      </w:del>
    </w:p>
    <w:p w14:paraId="034A4C2B" w14:textId="1F781189" w:rsidR="00A95755" w:rsidRDefault="00A95755">
      <w:pPr>
        <w:pStyle w:val="BodyText"/>
        <w:spacing w:before="10"/>
        <w:rPr>
          <w:sz w:val="27"/>
        </w:rPr>
      </w:pPr>
      <w:ins w:id="401" w:author="Sreekanth Settur" w:date="2021-11-13T14:07:00Z">
        <w:r>
          <w:rPr>
            <w:noProof/>
            <w:sz w:val="27"/>
          </w:rPr>
          <w:lastRenderedPageBreak/>
          <w:drawing>
            <wp:inline distT="0" distB="0" distL="0" distR="0" wp14:anchorId="5C457488" wp14:editId="71B59AAB">
              <wp:extent cx="6457950" cy="3526155"/>
              <wp:effectExtent l="19050" t="19050" r="19050" b="1714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57950" cy="3526155"/>
                      </a:xfrm>
                      <a:prstGeom prst="rect">
                        <a:avLst/>
                      </a:prstGeom>
                      <a:ln w="12700">
                        <a:solidFill>
                          <a:schemeClr val="tx1"/>
                        </a:solidFill>
                      </a:ln>
                    </pic:spPr>
                  </pic:pic>
                </a:graphicData>
              </a:graphic>
            </wp:inline>
          </w:drawing>
        </w:r>
      </w:ins>
    </w:p>
    <w:p w14:paraId="0907AFD5" w14:textId="208F1CCB" w:rsidR="00D143F2" w:rsidDel="00FF7B62" w:rsidRDefault="009B7C21" w:rsidP="001616C5">
      <w:pPr>
        <w:pStyle w:val="BodyText"/>
        <w:spacing w:before="169"/>
        <w:ind w:right="3317"/>
        <w:jc w:val="right"/>
        <w:rPr>
          <w:del w:id="402" w:author="Sreekanth Settur" w:date="2021-11-16T13:33:00Z"/>
        </w:rPr>
      </w:pPr>
      <w:r>
        <w:t>Fig 2.10.3 L2/L3 Traffic</w:t>
      </w:r>
      <w:r>
        <w:rPr>
          <w:spacing w:val="-21"/>
        </w:rPr>
        <w:t xml:space="preserve"> </w:t>
      </w:r>
      <w:r>
        <w:t>Dashboard</w:t>
      </w:r>
    </w:p>
    <w:p w14:paraId="2D506167" w14:textId="77777777" w:rsidR="00FF7B62" w:rsidRDefault="00FF7B62">
      <w:pPr>
        <w:pStyle w:val="BodyText"/>
        <w:spacing w:before="169"/>
        <w:ind w:right="3317"/>
        <w:jc w:val="right"/>
        <w:rPr>
          <w:ins w:id="403" w:author="Sreekanth Settur" w:date="2021-11-16T13:35:00Z"/>
        </w:rPr>
      </w:pPr>
    </w:p>
    <w:p w14:paraId="2AFFCF59" w14:textId="77777777" w:rsidR="008959CA" w:rsidRDefault="008959CA">
      <w:pPr>
        <w:pStyle w:val="BodyText"/>
        <w:spacing w:before="169"/>
        <w:ind w:right="3317"/>
        <w:jc w:val="right"/>
      </w:pPr>
    </w:p>
    <w:p w14:paraId="0907AFD7" w14:textId="77777777" w:rsidR="00D143F2" w:rsidRDefault="009B7C21">
      <w:pPr>
        <w:pStyle w:val="Heading1"/>
        <w:numPr>
          <w:ilvl w:val="0"/>
          <w:numId w:val="1"/>
        </w:numPr>
        <w:tabs>
          <w:tab w:val="left" w:pos="469"/>
        </w:tabs>
        <w:ind w:hanging="362"/>
        <w:rPr>
          <w:u w:val="none"/>
        </w:rPr>
      </w:pPr>
      <w:bookmarkStart w:id="404" w:name="_bookmark15"/>
      <w:bookmarkStart w:id="405" w:name="_Toc46509751"/>
      <w:bookmarkEnd w:id="404"/>
      <w:r>
        <w:rPr>
          <w:color w:val="006FC0"/>
          <w:u w:color="006FC0"/>
        </w:rPr>
        <w:t>Configure OSPF from</w:t>
      </w:r>
      <w:r>
        <w:rPr>
          <w:color w:val="006FC0"/>
          <w:spacing w:val="-6"/>
          <w:u w:color="006FC0"/>
        </w:rPr>
        <w:t xml:space="preserve"> </w:t>
      </w:r>
      <w:r>
        <w:rPr>
          <w:color w:val="006FC0"/>
          <w:u w:color="006FC0"/>
        </w:rPr>
        <w:t>scratch</w:t>
      </w:r>
      <w:bookmarkEnd w:id="405"/>
    </w:p>
    <w:p w14:paraId="0907AFD8" w14:textId="77777777" w:rsidR="00D143F2" w:rsidDel="00C5038F" w:rsidRDefault="009B7C21">
      <w:pPr>
        <w:pStyle w:val="BodyText"/>
        <w:spacing w:before="187" w:line="259" w:lineRule="auto"/>
        <w:ind w:left="468" w:right="306"/>
        <w:rPr>
          <w:del w:id="406" w:author="Sreekanth Settur" w:date="2021-11-13T16:43:00Z"/>
        </w:rPr>
      </w:pPr>
      <w:r>
        <w:t>This section walks through a scenario which configures OSPF emulation manually to get the user introduced to most of the basic features of Web App.</w:t>
      </w:r>
    </w:p>
    <w:p w14:paraId="0907AFD9" w14:textId="77777777" w:rsidR="00D143F2" w:rsidRDefault="00D143F2">
      <w:pPr>
        <w:pStyle w:val="BodyText"/>
        <w:spacing w:before="187" w:line="259" w:lineRule="auto"/>
        <w:ind w:left="468" w:right="306"/>
        <w:rPr>
          <w:sz w:val="28"/>
        </w:rPr>
        <w:pPrChange w:id="407" w:author="Sreekanth Settur" w:date="2021-11-13T16:43:00Z">
          <w:pPr>
            <w:pStyle w:val="BodyText"/>
            <w:spacing w:before="4"/>
          </w:pPr>
        </w:pPrChange>
      </w:pPr>
    </w:p>
    <w:p w14:paraId="0907AFDA" w14:textId="77777777" w:rsidR="00D143F2" w:rsidRDefault="009B7C21">
      <w:pPr>
        <w:pStyle w:val="Heading2"/>
        <w:numPr>
          <w:ilvl w:val="1"/>
          <w:numId w:val="1"/>
        </w:numPr>
        <w:tabs>
          <w:tab w:val="left" w:pos="828"/>
          <w:tab w:val="left" w:pos="829"/>
        </w:tabs>
        <w:spacing w:before="0"/>
        <w:ind w:hanging="722"/>
        <w:rPr>
          <w:color w:val="006FC0"/>
          <w:u w:val="none"/>
        </w:rPr>
      </w:pPr>
      <w:bookmarkStart w:id="408" w:name="_bookmark16"/>
      <w:bookmarkStart w:id="409" w:name="_Toc46509752"/>
      <w:bookmarkEnd w:id="408"/>
      <w:r>
        <w:rPr>
          <w:color w:val="006FC0"/>
          <w:u w:color="006FC0"/>
        </w:rPr>
        <w:t>Add Test</w:t>
      </w:r>
      <w:r>
        <w:rPr>
          <w:color w:val="006FC0"/>
          <w:spacing w:val="-1"/>
          <w:u w:color="006FC0"/>
        </w:rPr>
        <w:t xml:space="preserve"> </w:t>
      </w:r>
      <w:r>
        <w:rPr>
          <w:color w:val="006FC0"/>
          <w:u w:color="006FC0"/>
        </w:rPr>
        <w:t>Scenario</w:t>
      </w:r>
      <w:bookmarkEnd w:id="409"/>
    </w:p>
    <w:p w14:paraId="0907AFDB" w14:textId="77777777" w:rsidR="00D143F2" w:rsidRDefault="009B7C21">
      <w:pPr>
        <w:pStyle w:val="ListParagraph"/>
        <w:numPr>
          <w:ilvl w:val="2"/>
          <w:numId w:val="1"/>
        </w:numPr>
        <w:tabs>
          <w:tab w:val="left" w:pos="1189"/>
        </w:tabs>
        <w:spacing w:before="209"/>
        <w:ind w:hanging="361"/>
        <w:rPr>
          <w:rFonts w:ascii="Wingdings" w:hAnsi="Wingdings"/>
          <w:sz w:val="24"/>
        </w:rPr>
      </w:pPr>
      <w:r>
        <w:rPr>
          <w:sz w:val="24"/>
        </w:rPr>
        <w:t xml:space="preserve">User can add a new test scenario by clicking </w:t>
      </w:r>
      <w:r>
        <w:rPr>
          <w:b/>
          <w:sz w:val="24"/>
        </w:rPr>
        <w:t xml:space="preserve">Add </w:t>
      </w:r>
      <w:r>
        <w:rPr>
          <w:sz w:val="24"/>
        </w:rPr>
        <w:t>from the Overview</w:t>
      </w:r>
      <w:r>
        <w:rPr>
          <w:spacing w:val="-5"/>
          <w:sz w:val="24"/>
        </w:rPr>
        <w:t xml:space="preserve"> </w:t>
      </w:r>
      <w:r>
        <w:rPr>
          <w:sz w:val="24"/>
        </w:rPr>
        <w:t>page.</w:t>
      </w:r>
    </w:p>
    <w:p w14:paraId="19793224" w14:textId="1F9D596C" w:rsidR="00183491" w:rsidRPr="00764D31" w:rsidRDefault="009B7C21">
      <w:pPr>
        <w:pStyle w:val="ListParagraph"/>
        <w:numPr>
          <w:ilvl w:val="2"/>
          <w:numId w:val="1"/>
        </w:numPr>
        <w:tabs>
          <w:tab w:val="left" w:pos="1189"/>
        </w:tabs>
        <w:spacing w:before="24"/>
        <w:ind w:hanging="361"/>
        <w:rPr>
          <w:ins w:id="410" w:author="Sreekanth Settur" w:date="2021-11-13T16:26:00Z"/>
          <w:rFonts w:ascii="Wingdings" w:hAnsi="Wingdings"/>
          <w:sz w:val="24"/>
          <w:rPrChange w:id="411" w:author="Sreekanth Settur" w:date="2021-11-16T11:47:00Z">
            <w:rPr>
              <w:ins w:id="412" w:author="Sreekanth Settur" w:date="2021-11-13T16:26:00Z"/>
            </w:rPr>
          </w:rPrChange>
        </w:rPr>
        <w:pPrChange w:id="413" w:author="Sreekanth Settur" w:date="2021-11-16T11:47:00Z">
          <w:pPr>
            <w:pStyle w:val="ListParagraph"/>
            <w:tabs>
              <w:tab w:val="left" w:pos="1189"/>
            </w:tabs>
            <w:spacing w:before="24"/>
            <w:ind w:firstLine="0"/>
          </w:pPr>
        </w:pPrChange>
      </w:pPr>
      <w:r>
        <w:rPr>
          <w:sz w:val="24"/>
        </w:rPr>
        <w:t>User can also choose an existing scenario from samples or recent list of</w:t>
      </w:r>
      <w:r>
        <w:rPr>
          <w:spacing w:val="-14"/>
          <w:sz w:val="24"/>
        </w:rPr>
        <w:t xml:space="preserve"> </w:t>
      </w:r>
      <w:r>
        <w:rPr>
          <w:sz w:val="24"/>
        </w:rPr>
        <w:t>scenarios.</w:t>
      </w:r>
    </w:p>
    <w:p w14:paraId="1A42BE17" w14:textId="7F6B770F" w:rsidR="00183491" w:rsidRDefault="00183491">
      <w:pPr>
        <w:pStyle w:val="ListParagraph"/>
        <w:tabs>
          <w:tab w:val="left" w:pos="1189"/>
        </w:tabs>
        <w:spacing w:before="24"/>
        <w:ind w:left="106" w:firstLine="0"/>
        <w:rPr>
          <w:rFonts w:ascii="Wingdings" w:hAnsi="Wingdings"/>
          <w:sz w:val="24"/>
        </w:rPr>
        <w:pPrChange w:id="414" w:author="Sreekanth Settur" w:date="2021-11-16T11:47:00Z">
          <w:pPr>
            <w:pStyle w:val="ListParagraph"/>
            <w:numPr>
              <w:ilvl w:val="2"/>
              <w:numId w:val="1"/>
            </w:numPr>
            <w:tabs>
              <w:tab w:val="left" w:pos="1189"/>
            </w:tabs>
            <w:spacing w:before="24"/>
            <w:ind w:hanging="360"/>
          </w:pPr>
        </w:pPrChange>
      </w:pPr>
      <w:ins w:id="415" w:author="Sreekanth Settur" w:date="2021-11-13T16:26:00Z">
        <w:r>
          <w:rPr>
            <w:rFonts w:ascii="Wingdings" w:hAnsi="Wingdings"/>
            <w:noProof/>
            <w:sz w:val="24"/>
          </w:rPr>
          <w:drawing>
            <wp:inline distT="0" distB="0" distL="0" distR="0" wp14:anchorId="58C384D7" wp14:editId="222AB9D8">
              <wp:extent cx="6457950" cy="3181350"/>
              <wp:effectExtent l="19050" t="19050" r="19050" b="1905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63348" cy="3184009"/>
                      </a:xfrm>
                      <a:prstGeom prst="rect">
                        <a:avLst/>
                      </a:prstGeom>
                      <a:ln>
                        <a:solidFill>
                          <a:schemeClr val="accent1"/>
                        </a:solidFill>
                      </a:ln>
                    </pic:spPr>
                  </pic:pic>
                </a:graphicData>
              </a:graphic>
            </wp:inline>
          </w:drawing>
        </w:r>
      </w:ins>
    </w:p>
    <w:p w14:paraId="0907AFDD" w14:textId="2BCD144C" w:rsidR="00D143F2" w:rsidDel="00183491" w:rsidRDefault="00627DFE">
      <w:pPr>
        <w:pStyle w:val="BodyText"/>
        <w:spacing w:before="11"/>
        <w:rPr>
          <w:del w:id="416" w:author="Sreekanth Settur" w:date="2021-11-13T16:27:00Z"/>
          <w:sz w:val="27"/>
        </w:rPr>
      </w:pPr>
      <w:del w:id="417" w:author="Sreekanth Settur" w:date="2021-11-13T16:26:00Z">
        <w:r w:rsidDel="00183491">
          <w:rPr>
            <w:noProof/>
          </w:rPr>
          <mc:AlternateContent>
            <mc:Choice Requires="wpg">
              <w:drawing>
                <wp:anchor distT="0" distB="0" distL="0" distR="0" simplePos="0" relativeHeight="487583232" behindDoc="1" locked="0" layoutInCell="1" allowOverlap="1" wp14:anchorId="0907B07E" wp14:editId="6D1BDEC0">
                  <wp:simplePos x="0" y="0"/>
                  <wp:positionH relativeFrom="page">
                    <wp:posOffset>1062355</wp:posOffset>
                  </wp:positionH>
                  <wp:positionV relativeFrom="paragraph">
                    <wp:posOffset>241300</wp:posOffset>
                  </wp:positionV>
                  <wp:extent cx="5436870" cy="2585085"/>
                  <wp:effectExtent l="0" t="0" r="0" b="0"/>
                  <wp:wrapTopAndBottom/>
                  <wp:docPr id="59"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6870" cy="2585085"/>
                            <a:chOff x="1673" y="380"/>
                            <a:chExt cx="8562" cy="4071"/>
                          </a:xfrm>
                        </wpg:grpSpPr>
                        <pic:pic xmlns:pic="http://schemas.openxmlformats.org/drawingml/2006/picture">
                          <pic:nvPicPr>
                            <pic:cNvPr id="6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693" y="400"/>
                              <a:ext cx="8522" cy="4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Rectangle 57"/>
                          <wps:cNvSpPr>
                            <a:spLocks noChangeArrowheads="1"/>
                          </wps:cNvSpPr>
                          <wps:spPr bwMode="auto">
                            <a:xfrm>
                              <a:off x="1683" y="390"/>
                              <a:ext cx="8542" cy="4051"/>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4D4FA2" id="Group 56" o:spid="_x0000_s1026" style="position:absolute;margin-left:83.65pt;margin-top:19pt;width:428.1pt;height:203.55pt;z-index:-15733248;mso-wrap-distance-left:0;mso-wrap-distance-right:0;mso-position-horizontal-relative:page" coordorigin="1673,380" coordsize="8562,40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">
                  <v:shape id="Picture 58" o:spid="_x0000_s1027" type="#_x0000_t75" style="position:absolute;left:1693;top:400;width:8522;height:4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">
                    <v:imagedata r:id="rId50" o:title=""/>
                  </v:shape>
                  <v:rect id="Rectangle 57" o:spid="_x0000_s1028" style="position:absolute;left:1683;top:390;width:8542;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" filled="f" strokecolor="#00afef" strokeweight="1pt"/>
                  <w10:wrap type="topAndBottom" anchorx="page"/>
                </v:group>
              </w:pict>
            </mc:Fallback>
          </mc:AlternateContent>
        </w:r>
      </w:del>
      <w:ins w:id="418" w:author="Sreekanth Settur" w:date="2021-11-13T16:27:00Z">
        <w:r w:rsidR="00183491">
          <w:tab/>
        </w:r>
        <w:r w:rsidR="00183491">
          <w:tab/>
        </w:r>
        <w:r w:rsidR="00183491">
          <w:tab/>
        </w:r>
        <w:r w:rsidR="00183491">
          <w:tab/>
        </w:r>
        <w:r w:rsidR="00183491">
          <w:tab/>
        </w:r>
      </w:ins>
    </w:p>
    <w:p w14:paraId="0907AFDE" w14:textId="7D8833A4" w:rsidR="00D143F2" w:rsidDel="00183491" w:rsidRDefault="00D143F2">
      <w:pPr>
        <w:pStyle w:val="BodyText"/>
        <w:spacing w:before="3"/>
        <w:rPr>
          <w:del w:id="419" w:author="Sreekanth Settur" w:date="2021-11-13T16:27:00Z"/>
          <w:sz w:val="8"/>
        </w:rPr>
      </w:pPr>
    </w:p>
    <w:p w14:paraId="0907AFDF" w14:textId="77777777" w:rsidR="00D143F2" w:rsidRDefault="009B7C21">
      <w:pPr>
        <w:pStyle w:val="BodyText"/>
        <w:spacing w:before="11"/>
        <w:pPrChange w:id="420" w:author="Sreekanth Settur" w:date="2021-11-13T16:27:00Z">
          <w:pPr>
            <w:pStyle w:val="BodyText"/>
            <w:spacing w:before="52"/>
            <w:ind w:left="2929" w:right="2983"/>
            <w:jc w:val="center"/>
          </w:pPr>
        </w:pPrChange>
      </w:pPr>
      <w:r>
        <w:t xml:space="preserve">Fig 3.1 Overview </w:t>
      </w:r>
      <w:proofErr w:type="gramStart"/>
      <w:r>
        <w:t>page</w:t>
      </w:r>
      <w:proofErr w:type="gramEnd"/>
      <w:r>
        <w:t>-Create Test scenario</w:t>
      </w:r>
    </w:p>
    <w:p w14:paraId="0907AFE0" w14:textId="77777777" w:rsidR="00D143F2" w:rsidRDefault="009B7C21">
      <w:pPr>
        <w:pStyle w:val="Heading2"/>
        <w:numPr>
          <w:ilvl w:val="1"/>
          <w:numId w:val="1"/>
        </w:numPr>
        <w:tabs>
          <w:tab w:val="left" w:pos="828"/>
          <w:tab w:val="left" w:pos="829"/>
        </w:tabs>
        <w:spacing w:before="182"/>
        <w:ind w:hanging="722"/>
        <w:rPr>
          <w:color w:val="006FC0"/>
          <w:u w:val="none"/>
        </w:rPr>
      </w:pPr>
      <w:bookmarkStart w:id="421" w:name="_bookmark17"/>
      <w:bookmarkStart w:id="422" w:name="_Toc46509753"/>
      <w:bookmarkEnd w:id="421"/>
      <w:r>
        <w:rPr>
          <w:color w:val="006FC0"/>
          <w:u w:color="006FC0"/>
        </w:rPr>
        <w:lastRenderedPageBreak/>
        <w:t>Select Protocol</w:t>
      </w:r>
      <w:bookmarkEnd w:id="422"/>
    </w:p>
    <w:p w14:paraId="0907AFE1" w14:textId="77777777" w:rsidR="00D143F2" w:rsidRDefault="00D143F2">
      <w:pPr>
        <w:pStyle w:val="BodyText"/>
        <w:spacing w:before="12"/>
        <w:rPr>
          <w:b/>
          <w:sz w:val="9"/>
        </w:rPr>
      </w:pPr>
    </w:p>
    <w:p w14:paraId="0907AFE2" w14:textId="77777777" w:rsidR="00D143F2" w:rsidRDefault="009B7C21">
      <w:pPr>
        <w:pStyle w:val="ListParagraph"/>
        <w:numPr>
          <w:ilvl w:val="2"/>
          <w:numId w:val="1"/>
        </w:numPr>
        <w:tabs>
          <w:tab w:val="left" w:pos="1189"/>
        </w:tabs>
        <w:spacing w:before="87" w:line="259" w:lineRule="auto"/>
        <w:ind w:right="655"/>
        <w:rPr>
          <w:rFonts w:ascii="Wingdings" w:hAnsi="Wingdings"/>
          <w:sz w:val="24"/>
        </w:rPr>
      </w:pPr>
      <w:r>
        <w:rPr>
          <w:sz w:val="24"/>
        </w:rPr>
        <w:t xml:space="preserve">The </w:t>
      </w:r>
      <w:r>
        <w:rPr>
          <w:b/>
          <w:sz w:val="24"/>
        </w:rPr>
        <w:t xml:space="preserve">Select Protocols </w:t>
      </w:r>
      <w:r>
        <w:rPr>
          <w:sz w:val="24"/>
        </w:rPr>
        <w:t>window allows user to select protocol from the list of supported protocols, for example</w:t>
      </w:r>
      <w:r>
        <w:rPr>
          <w:spacing w:val="1"/>
          <w:sz w:val="24"/>
        </w:rPr>
        <w:t xml:space="preserve"> </w:t>
      </w:r>
      <w:r>
        <w:rPr>
          <w:sz w:val="24"/>
        </w:rPr>
        <w:t>IPv4.</w:t>
      </w:r>
    </w:p>
    <w:p w14:paraId="64D18B74" w14:textId="58AABFD2" w:rsidR="00C5038F" w:rsidRDefault="009B7C21" w:rsidP="00C139ED">
      <w:pPr>
        <w:pStyle w:val="ListParagraph"/>
        <w:numPr>
          <w:ilvl w:val="2"/>
          <w:numId w:val="1"/>
        </w:numPr>
        <w:tabs>
          <w:tab w:val="left" w:pos="1189"/>
        </w:tabs>
        <w:spacing w:before="1"/>
        <w:rPr>
          <w:ins w:id="423" w:author="Sreekanth Settur" w:date="2021-11-13T17:03:00Z"/>
          <w:sz w:val="24"/>
        </w:rPr>
      </w:pPr>
      <w:r w:rsidRPr="00C5038F">
        <w:rPr>
          <w:sz w:val="24"/>
        </w:rPr>
        <w:t>Scroll down to view all the available</w:t>
      </w:r>
      <w:r w:rsidRPr="00C5038F">
        <w:rPr>
          <w:spacing w:val="-6"/>
          <w:sz w:val="24"/>
        </w:rPr>
        <w:t xml:space="preserve"> </w:t>
      </w:r>
      <w:r w:rsidRPr="00C5038F">
        <w:rPr>
          <w:sz w:val="24"/>
        </w:rPr>
        <w:t>protocols.</w:t>
      </w:r>
    </w:p>
    <w:p w14:paraId="4DC57C6C" w14:textId="21DBE196" w:rsidR="00C5038F" w:rsidDel="00C139ED" w:rsidRDefault="00C5038F">
      <w:pPr>
        <w:pStyle w:val="ListParagraph"/>
        <w:tabs>
          <w:tab w:val="left" w:pos="1189"/>
        </w:tabs>
        <w:spacing w:before="1"/>
        <w:ind w:left="106" w:firstLine="0"/>
        <w:rPr>
          <w:del w:id="424" w:author="Sreekanth Settur" w:date="2021-11-13T17:03:00Z"/>
          <w:rFonts w:ascii="Wingdings" w:hAnsi="Wingdings"/>
          <w:sz w:val="24"/>
        </w:rPr>
        <w:pPrChange w:id="425" w:author="Sreekanth Settur" w:date="2021-11-13T17:03:00Z">
          <w:pPr>
            <w:pStyle w:val="ListParagraph"/>
            <w:numPr>
              <w:ilvl w:val="2"/>
              <w:numId w:val="1"/>
            </w:numPr>
            <w:tabs>
              <w:tab w:val="left" w:pos="1189"/>
            </w:tabs>
            <w:spacing w:before="1"/>
            <w:ind w:hanging="360"/>
          </w:pPr>
        </w:pPrChange>
      </w:pPr>
      <w:ins w:id="426" w:author="Sreekanth Settur" w:date="2021-11-13T16:43:00Z">
        <w:r>
          <w:rPr>
            <w:rFonts w:ascii="Wingdings" w:hAnsi="Wingdings"/>
            <w:noProof/>
            <w:sz w:val="24"/>
          </w:rPr>
          <w:drawing>
            <wp:inline distT="0" distB="0" distL="0" distR="0" wp14:anchorId="7A1C770E" wp14:editId="613D5339">
              <wp:extent cx="6457002" cy="3193010"/>
              <wp:effectExtent l="19050" t="19050" r="20320" b="2667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88258" cy="3208466"/>
                      </a:xfrm>
                      <a:prstGeom prst="rect">
                        <a:avLst/>
                      </a:prstGeom>
                      <a:ln>
                        <a:solidFill>
                          <a:schemeClr val="accent1"/>
                        </a:solidFill>
                      </a:ln>
                    </pic:spPr>
                  </pic:pic>
                </a:graphicData>
              </a:graphic>
            </wp:inline>
          </w:drawing>
        </w:r>
      </w:ins>
      <w:ins w:id="427" w:author="Sreekanth Settur" w:date="2021-11-13T17:03:00Z">
        <w:r w:rsidR="00C139ED">
          <w:rPr>
            <w:rFonts w:ascii="Wingdings" w:hAnsi="Wingdings"/>
            <w:sz w:val="24"/>
          </w:rPr>
          <w:t xml:space="preserve">                  </w:t>
        </w:r>
      </w:ins>
    </w:p>
    <w:p w14:paraId="6F48D3FF" w14:textId="57F9DFDC" w:rsidR="00C139ED" w:rsidDel="00C139ED" w:rsidRDefault="00627DFE">
      <w:pPr>
        <w:pStyle w:val="BodyText"/>
        <w:ind w:left="106"/>
        <w:rPr>
          <w:del w:id="428" w:author="Sreekanth Settur" w:date="2021-11-13T17:03:00Z"/>
          <w:sz w:val="19"/>
        </w:rPr>
        <w:pPrChange w:id="429" w:author="Sreekanth Settur" w:date="2021-11-13T17:03:00Z">
          <w:pPr>
            <w:pStyle w:val="BodyText"/>
          </w:pPr>
        </w:pPrChange>
      </w:pPr>
      <w:del w:id="430" w:author="Sreekanth Settur" w:date="2021-11-13T16:42:00Z">
        <w:r w:rsidDel="00C5038F">
          <w:rPr>
            <w:noProof/>
          </w:rPr>
          <mc:AlternateContent>
            <mc:Choice Requires="wpg">
              <w:drawing>
                <wp:anchor distT="0" distB="0" distL="0" distR="0" simplePos="0" relativeHeight="487583744" behindDoc="1" locked="0" layoutInCell="1" allowOverlap="1" wp14:anchorId="0907B07F" wp14:editId="08AEAC12">
                  <wp:simplePos x="0" y="0"/>
                  <wp:positionH relativeFrom="page">
                    <wp:posOffset>1033780</wp:posOffset>
                  </wp:positionH>
                  <wp:positionV relativeFrom="paragraph">
                    <wp:posOffset>172085</wp:posOffset>
                  </wp:positionV>
                  <wp:extent cx="5501640" cy="2601595"/>
                  <wp:effectExtent l="0" t="0" r="0" b="0"/>
                  <wp:wrapTopAndBottom/>
                  <wp:docPr id="56"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640" cy="2601595"/>
                            <a:chOff x="1628" y="271"/>
                            <a:chExt cx="8664" cy="4097"/>
                          </a:xfrm>
                        </wpg:grpSpPr>
                        <pic:pic xmlns:pic="http://schemas.openxmlformats.org/drawingml/2006/picture">
                          <pic:nvPicPr>
                            <pic:cNvPr id="57"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48" y="291"/>
                              <a:ext cx="8624" cy="4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Rectangle 54"/>
                          <wps:cNvSpPr>
                            <a:spLocks noChangeArrowheads="1"/>
                          </wps:cNvSpPr>
                          <wps:spPr bwMode="auto">
                            <a:xfrm>
                              <a:off x="1638" y="281"/>
                              <a:ext cx="8644" cy="4077"/>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86CB5C" id="Group 53" o:spid="_x0000_s1026" style="position:absolute;margin-left:81.4pt;margin-top:13.55pt;width:433.2pt;height:204.85pt;z-index:-15732736;mso-wrap-distance-left:0;mso-wrap-distance-right:0;mso-position-horizontal-relative:page" coordorigin="1628,271" coordsize="8664,4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">
                  <v:shape id="Picture 55" o:spid="_x0000_s1027" type="#_x0000_t75" style="position:absolute;left:1648;top:291;width:8624;height:4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">
                    <v:imagedata r:id="rId53" o:title=""/>
                  </v:shape>
                  <v:rect id="Rectangle 54" o:spid="_x0000_s1028" style="position:absolute;left:1638;top:281;width:8644;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" filled="f" strokecolor="#00afef" strokeweight="1pt"/>
                  <w10:wrap type="topAndBottom" anchorx="page"/>
                </v:group>
              </w:pict>
            </mc:Fallback>
          </mc:AlternateContent>
        </w:r>
      </w:del>
    </w:p>
    <w:p w14:paraId="0907AFE5" w14:textId="77777777" w:rsidR="00D143F2" w:rsidRDefault="009B7C21">
      <w:pPr>
        <w:pStyle w:val="ListParagraph"/>
        <w:tabs>
          <w:tab w:val="left" w:pos="1189"/>
        </w:tabs>
        <w:spacing w:before="1"/>
        <w:ind w:left="106" w:firstLine="0"/>
        <w:pPrChange w:id="431" w:author="Sreekanth Settur" w:date="2021-11-13T17:03:00Z">
          <w:pPr>
            <w:pStyle w:val="BodyText"/>
            <w:spacing w:before="156"/>
            <w:ind w:left="2928" w:right="2985"/>
            <w:jc w:val="center"/>
          </w:pPr>
        </w:pPrChange>
      </w:pPr>
      <w:r>
        <w:t>Fig 3.2 Select Protocol</w:t>
      </w:r>
    </w:p>
    <w:p w14:paraId="0907AFE6" w14:textId="23633730" w:rsidR="00D143F2" w:rsidDel="00764D31" w:rsidRDefault="00D143F2">
      <w:pPr>
        <w:jc w:val="center"/>
        <w:rPr>
          <w:del w:id="432" w:author="Sreekanth Settur" w:date="2021-11-16T11:48:00Z"/>
        </w:rPr>
        <w:sectPr w:rsidR="00D143F2" w:rsidDel="00764D31">
          <w:pgSz w:w="11910" w:h="16840"/>
          <w:pgMar w:top="1300" w:right="840" w:bottom="1200" w:left="900" w:header="375" w:footer="1012" w:gutter="0"/>
          <w:cols w:space="720"/>
        </w:sectPr>
      </w:pPr>
    </w:p>
    <w:p w14:paraId="0907AFE7" w14:textId="77777777" w:rsidR="00D143F2" w:rsidRDefault="009B7C21">
      <w:pPr>
        <w:pStyle w:val="Heading2"/>
        <w:numPr>
          <w:ilvl w:val="1"/>
          <w:numId w:val="1"/>
        </w:numPr>
        <w:tabs>
          <w:tab w:val="left" w:pos="828"/>
          <w:tab w:val="left" w:pos="829"/>
        </w:tabs>
        <w:ind w:hanging="722"/>
        <w:rPr>
          <w:color w:val="006FC0"/>
          <w:u w:val="none"/>
        </w:rPr>
      </w:pPr>
      <w:bookmarkStart w:id="433" w:name="_bookmark18"/>
      <w:bookmarkStart w:id="434" w:name="_Toc46509754"/>
      <w:bookmarkEnd w:id="433"/>
      <w:r>
        <w:rPr>
          <w:color w:val="006FC0"/>
          <w:u w:color="006FC0"/>
        </w:rPr>
        <w:t>Add Chassis and</w:t>
      </w:r>
      <w:r>
        <w:rPr>
          <w:color w:val="006FC0"/>
          <w:spacing w:val="-1"/>
          <w:u w:color="006FC0"/>
        </w:rPr>
        <w:t xml:space="preserve"> </w:t>
      </w:r>
      <w:r>
        <w:rPr>
          <w:color w:val="006FC0"/>
          <w:u w:color="006FC0"/>
        </w:rPr>
        <w:t>Port</w:t>
      </w:r>
      <w:bookmarkEnd w:id="434"/>
    </w:p>
    <w:p w14:paraId="0907AFE8" w14:textId="77777777" w:rsidR="00D143F2" w:rsidRDefault="009B7C21">
      <w:pPr>
        <w:pStyle w:val="ListParagraph"/>
        <w:numPr>
          <w:ilvl w:val="2"/>
          <w:numId w:val="1"/>
        </w:numPr>
        <w:tabs>
          <w:tab w:val="left" w:pos="1189"/>
        </w:tabs>
        <w:spacing w:before="212"/>
        <w:ind w:hanging="361"/>
        <w:jc w:val="both"/>
        <w:rPr>
          <w:rFonts w:ascii="Wingdings" w:hAnsi="Wingdings"/>
          <w:sz w:val="24"/>
        </w:rPr>
      </w:pPr>
      <w:r>
        <w:rPr>
          <w:sz w:val="24"/>
        </w:rPr>
        <w:t>The Port selection window allows user to manage</w:t>
      </w:r>
      <w:r>
        <w:rPr>
          <w:spacing w:val="-8"/>
          <w:sz w:val="24"/>
        </w:rPr>
        <w:t xml:space="preserve"> </w:t>
      </w:r>
      <w:r>
        <w:rPr>
          <w:sz w:val="24"/>
        </w:rPr>
        <w:t>ports.</w:t>
      </w:r>
    </w:p>
    <w:p w14:paraId="0907AFE9" w14:textId="77777777" w:rsidR="00D143F2" w:rsidRDefault="009B7C21">
      <w:pPr>
        <w:pStyle w:val="ListParagraph"/>
        <w:numPr>
          <w:ilvl w:val="2"/>
          <w:numId w:val="1"/>
        </w:numPr>
        <w:tabs>
          <w:tab w:val="left" w:pos="1189"/>
        </w:tabs>
        <w:spacing w:before="21" w:line="259" w:lineRule="auto"/>
        <w:ind w:right="494"/>
        <w:jc w:val="both"/>
        <w:rPr>
          <w:rFonts w:ascii="Wingdings" w:hAnsi="Wingdings"/>
          <w:sz w:val="24"/>
        </w:rPr>
      </w:pPr>
      <w:r>
        <w:rPr>
          <w:sz w:val="24"/>
        </w:rPr>
        <w:t xml:space="preserve">After choosing a protocol from the list, </w:t>
      </w:r>
      <w:r>
        <w:rPr>
          <w:b/>
          <w:sz w:val="24"/>
        </w:rPr>
        <w:t xml:space="preserve">Add Chassis </w:t>
      </w:r>
      <w:r>
        <w:rPr>
          <w:sz w:val="24"/>
        </w:rPr>
        <w:t xml:space="preserve">window pops up to the user, select chassis by entering chassis IP or select chassis from the list of recently used chassis and click </w:t>
      </w:r>
      <w:r>
        <w:rPr>
          <w:b/>
          <w:sz w:val="24"/>
        </w:rPr>
        <w:t>Connect all</w:t>
      </w:r>
      <w:r>
        <w:rPr>
          <w:b/>
          <w:spacing w:val="-2"/>
          <w:sz w:val="24"/>
        </w:rPr>
        <w:t xml:space="preserve"> </w:t>
      </w:r>
      <w:r>
        <w:rPr>
          <w:b/>
          <w:sz w:val="24"/>
        </w:rPr>
        <w:t>checked</w:t>
      </w:r>
      <w:r>
        <w:rPr>
          <w:sz w:val="24"/>
        </w:rPr>
        <w:t>.</w:t>
      </w:r>
    </w:p>
    <w:p w14:paraId="0907AFEA" w14:textId="77777777" w:rsidR="00D143F2" w:rsidRDefault="009B7C21">
      <w:pPr>
        <w:pStyle w:val="ListParagraph"/>
        <w:numPr>
          <w:ilvl w:val="2"/>
          <w:numId w:val="1"/>
        </w:numPr>
        <w:tabs>
          <w:tab w:val="left" w:pos="1189"/>
        </w:tabs>
        <w:spacing w:line="259" w:lineRule="auto"/>
        <w:ind w:right="1165"/>
        <w:jc w:val="both"/>
        <w:rPr>
          <w:rFonts w:ascii="Wingdings" w:hAnsi="Wingdings"/>
          <w:b/>
          <w:sz w:val="24"/>
        </w:rPr>
      </w:pPr>
      <w:r>
        <w:rPr>
          <w:sz w:val="24"/>
        </w:rPr>
        <w:t xml:space="preserve">Select the available port under the chassis in </w:t>
      </w:r>
      <w:r>
        <w:rPr>
          <w:b/>
          <w:sz w:val="24"/>
        </w:rPr>
        <w:t xml:space="preserve">Select Ports </w:t>
      </w:r>
      <w:r>
        <w:rPr>
          <w:sz w:val="24"/>
        </w:rPr>
        <w:t xml:space="preserve">window and click </w:t>
      </w:r>
      <w:r>
        <w:rPr>
          <w:b/>
          <w:sz w:val="24"/>
        </w:rPr>
        <w:t>New Topology.</w:t>
      </w:r>
    </w:p>
    <w:p w14:paraId="0907AFEB" w14:textId="2F648E99" w:rsidR="00D143F2" w:rsidRPr="00764D31" w:rsidRDefault="009B7C21">
      <w:pPr>
        <w:pStyle w:val="ListParagraph"/>
        <w:numPr>
          <w:ilvl w:val="2"/>
          <w:numId w:val="1"/>
        </w:numPr>
        <w:tabs>
          <w:tab w:val="left" w:pos="1189"/>
        </w:tabs>
        <w:ind w:hanging="361"/>
        <w:jc w:val="both"/>
        <w:rPr>
          <w:ins w:id="435" w:author="Sreekanth Settur" w:date="2021-11-16T11:48:00Z"/>
          <w:rFonts w:ascii="Wingdings" w:hAnsi="Wingdings"/>
          <w:sz w:val="24"/>
          <w:rPrChange w:id="436" w:author="Sreekanth Settur" w:date="2021-11-16T11:48:00Z">
            <w:rPr>
              <w:ins w:id="437" w:author="Sreekanth Settur" w:date="2021-11-16T11:48:00Z"/>
              <w:sz w:val="24"/>
            </w:rPr>
          </w:rPrChange>
        </w:rPr>
      </w:pPr>
      <w:r>
        <w:rPr>
          <w:sz w:val="24"/>
        </w:rPr>
        <w:t>User can add multiple topologies before closing the topology</w:t>
      </w:r>
      <w:r>
        <w:rPr>
          <w:spacing w:val="-11"/>
          <w:sz w:val="24"/>
        </w:rPr>
        <w:t xml:space="preserve"> </w:t>
      </w:r>
      <w:r>
        <w:rPr>
          <w:sz w:val="24"/>
        </w:rPr>
        <w:t>window.</w:t>
      </w:r>
    </w:p>
    <w:p w14:paraId="3FBF575A" w14:textId="2A86F462" w:rsidR="00764D31" w:rsidDel="00764D31" w:rsidRDefault="00764D31">
      <w:pPr>
        <w:pStyle w:val="ListParagraph"/>
        <w:tabs>
          <w:tab w:val="left" w:pos="1189"/>
        </w:tabs>
        <w:ind w:firstLine="0"/>
        <w:jc w:val="both"/>
        <w:rPr>
          <w:del w:id="438" w:author="Sreekanth Settur" w:date="2021-11-16T11:48:00Z"/>
          <w:rFonts w:ascii="Wingdings" w:hAnsi="Wingdings"/>
          <w:sz w:val="24"/>
        </w:rPr>
        <w:pPrChange w:id="439" w:author="Sreekanth Settur" w:date="2021-11-16T11:48:00Z">
          <w:pPr>
            <w:pStyle w:val="ListParagraph"/>
            <w:numPr>
              <w:ilvl w:val="2"/>
              <w:numId w:val="1"/>
            </w:numPr>
            <w:tabs>
              <w:tab w:val="left" w:pos="1189"/>
            </w:tabs>
            <w:ind w:hanging="360"/>
            <w:jc w:val="both"/>
          </w:pPr>
        </w:pPrChange>
      </w:pPr>
    </w:p>
    <w:p w14:paraId="16151139" w14:textId="165A2188" w:rsidR="009A51B2" w:rsidRDefault="00627DFE">
      <w:pPr>
        <w:pStyle w:val="BodyText"/>
        <w:spacing w:before="11"/>
        <w:rPr>
          <w:sz w:val="16"/>
        </w:rPr>
      </w:pPr>
      <w:del w:id="440" w:author="Sreekanth Settur" w:date="2021-11-15T11:10:00Z">
        <w:r w:rsidDel="009A51B2">
          <w:rPr>
            <w:noProof/>
          </w:rPr>
          <mc:AlternateContent>
            <mc:Choice Requires="wpg">
              <w:drawing>
                <wp:anchor distT="0" distB="0" distL="0" distR="0" simplePos="0" relativeHeight="487584256" behindDoc="1" locked="0" layoutInCell="1" allowOverlap="1" wp14:anchorId="0907B080" wp14:editId="300BD368">
                  <wp:simplePos x="0" y="0"/>
                  <wp:positionH relativeFrom="page">
                    <wp:posOffset>871855</wp:posOffset>
                  </wp:positionH>
                  <wp:positionV relativeFrom="paragraph">
                    <wp:posOffset>156210</wp:posOffset>
                  </wp:positionV>
                  <wp:extent cx="5818505" cy="2616200"/>
                  <wp:effectExtent l="0" t="0" r="0" b="0"/>
                  <wp:wrapTopAndBottom/>
                  <wp:docPr id="5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8505" cy="2616200"/>
                            <a:chOff x="1373" y="246"/>
                            <a:chExt cx="9163" cy="4120"/>
                          </a:xfrm>
                        </wpg:grpSpPr>
                        <pic:pic xmlns:pic="http://schemas.openxmlformats.org/drawingml/2006/picture">
                          <pic:nvPicPr>
                            <pic:cNvPr id="54"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393" y="265"/>
                              <a:ext cx="9123"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Rectangle 51"/>
                          <wps:cNvSpPr>
                            <a:spLocks noChangeArrowheads="1"/>
                          </wps:cNvSpPr>
                          <wps:spPr bwMode="auto">
                            <a:xfrm>
                              <a:off x="1383" y="255"/>
                              <a:ext cx="9143" cy="4100"/>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42D19" id="Group 50" o:spid="_x0000_s1026" style="position:absolute;margin-left:68.65pt;margin-top:12.3pt;width:458.15pt;height:206pt;z-index:-15732224;mso-wrap-distance-left:0;mso-wrap-distance-right:0;mso-position-horizontal-relative:page" coordorigin="1373,246" coordsize="9163,41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">
                  <v:shape id="Picture 52" o:spid="_x0000_s1027" type="#_x0000_t75" style="position:absolute;left:1393;top:265;width:9123;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">
                    <v:imagedata r:id="rId55" o:title=""/>
                  </v:shape>
                  <v:rect id="Rectangle 51" o:spid="_x0000_s1028" style="position:absolute;left:1383;top:255;width:9143;height:4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" filled="f" strokecolor="#00afef" strokeweight="1pt"/>
                  <w10:wrap type="topAndBottom" anchorx="page"/>
                </v:group>
              </w:pict>
            </mc:Fallback>
          </mc:AlternateContent>
        </w:r>
      </w:del>
      <w:ins w:id="441" w:author="Sreekanth Settur" w:date="2021-11-15T11:10:00Z">
        <w:r w:rsidR="009A51B2">
          <w:rPr>
            <w:noProof/>
            <w:sz w:val="16"/>
          </w:rPr>
          <w:drawing>
            <wp:inline distT="0" distB="0" distL="0" distR="0" wp14:anchorId="45F4A31B" wp14:editId="2706BBAB">
              <wp:extent cx="6456295" cy="2675659"/>
              <wp:effectExtent l="19050" t="19050" r="20955" b="1079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78425" cy="2684830"/>
                      </a:xfrm>
                      <a:prstGeom prst="rect">
                        <a:avLst/>
                      </a:prstGeom>
                      <a:ln>
                        <a:solidFill>
                          <a:schemeClr val="accent1"/>
                        </a:solidFill>
                      </a:ln>
                    </pic:spPr>
                  </pic:pic>
                </a:graphicData>
              </a:graphic>
            </wp:inline>
          </w:drawing>
        </w:r>
      </w:ins>
    </w:p>
    <w:p w14:paraId="0907AFED" w14:textId="77777777" w:rsidR="00D143F2" w:rsidDel="00B911B0" w:rsidRDefault="009B7C21">
      <w:pPr>
        <w:pStyle w:val="BodyText"/>
        <w:spacing w:before="163"/>
        <w:ind w:left="2928" w:right="2985"/>
        <w:jc w:val="center"/>
        <w:rPr>
          <w:del w:id="442" w:author="Sreekanth Settur" w:date="2021-11-16T11:48:00Z"/>
        </w:rPr>
      </w:pPr>
      <w:r>
        <w:t>Fig 3.3 Add Chassis and Assign ports</w:t>
      </w:r>
    </w:p>
    <w:p w14:paraId="0907AFEE" w14:textId="77777777" w:rsidR="00D143F2" w:rsidRDefault="00D143F2">
      <w:pPr>
        <w:pStyle w:val="BodyText"/>
        <w:spacing w:before="163"/>
        <w:ind w:left="2928" w:right="2985"/>
        <w:jc w:val="center"/>
        <w:rPr>
          <w:sz w:val="30"/>
        </w:rPr>
        <w:pPrChange w:id="443" w:author="Sreekanth Settur" w:date="2021-11-16T11:48:00Z">
          <w:pPr>
            <w:pStyle w:val="BodyText"/>
            <w:spacing w:before="3"/>
          </w:pPr>
        </w:pPrChange>
      </w:pPr>
    </w:p>
    <w:p w14:paraId="0907AFEF" w14:textId="77777777" w:rsidR="00D143F2" w:rsidRDefault="009B7C21">
      <w:pPr>
        <w:pStyle w:val="Heading2"/>
        <w:numPr>
          <w:ilvl w:val="1"/>
          <w:numId w:val="1"/>
        </w:numPr>
        <w:tabs>
          <w:tab w:val="left" w:pos="828"/>
          <w:tab w:val="left" w:pos="829"/>
        </w:tabs>
        <w:spacing w:before="0"/>
        <w:ind w:hanging="722"/>
        <w:rPr>
          <w:color w:val="006FC0"/>
          <w:u w:val="none"/>
        </w:rPr>
      </w:pPr>
      <w:bookmarkStart w:id="444" w:name="_bookmark19"/>
      <w:bookmarkStart w:id="445" w:name="_Toc46509755"/>
      <w:bookmarkEnd w:id="444"/>
      <w:r>
        <w:rPr>
          <w:color w:val="006FC0"/>
          <w:u w:color="006FC0"/>
        </w:rPr>
        <w:lastRenderedPageBreak/>
        <w:t>Add OSPF on IPv4</w:t>
      </w:r>
      <w:r>
        <w:rPr>
          <w:color w:val="006FC0"/>
          <w:spacing w:val="-2"/>
          <w:u w:color="006FC0"/>
        </w:rPr>
        <w:t xml:space="preserve"> </w:t>
      </w:r>
      <w:r>
        <w:rPr>
          <w:color w:val="006FC0"/>
          <w:u w:color="006FC0"/>
        </w:rPr>
        <w:t>Protocol</w:t>
      </w:r>
      <w:bookmarkEnd w:id="445"/>
    </w:p>
    <w:p w14:paraId="0907AFF0" w14:textId="77777777" w:rsidR="00D143F2" w:rsidRDefault="009B7C21">
      <w:pPr>
        <w:pStyle w:val="ListParagraph"/>
        <w:numPr>
          <w:ilvl w:val="2"/>
          <w:numId w:val="1"/>
        </w:numPr>
        <w:tabs>
          <w:tab w:val="left" w:pos="1189"/>
        </w:tabs>
        <w:spacing w:before="209"/>
        <w:ind w:hanging="361"/>
        <w:rPr>
          <w:rFonts w:ascii="Wingdings" w:hAnsi="Wingdings"/>
        </w:rPr>
      </w:pPr>
      <w:r>
        <w:rPr>
          <w:sz w:val="24"/>
        </w:rPr>
        <w:t xml:space="preserve">User can add additional topologies, device groups and protocols by clicking </w:t>
      </w:r>
      <w:r>
        <w:rPr>
          <w:b/>
          <w:sz w:val="24"/>
        </w:rPr>
        <w:t>Add</w:t>
      </w:r>
      <w:r>
        <w:rPr>
          <w:b/>
          <w:spacing w:val="-15"/>
          <w:sz w:val="24"/>
        </w:rPr>
        <w:t xml:space="preserve"> </w:t>
      </w:r>
      <w:r>
        <w:rPr>
          <w:sz w:val="24"/>
        </w:rPr>
        <w:t>tab.</w:t>
      </w:r>
    </w:p>
    <w:p w14:paraId="0907AFF1" w14:textId="77777777" w:rsidR="00D143F2" w:rsidRDefault="009B7C21">
      <w:pPr>
        <w:pStyle w:val="ListParagraph"/>
        <w:numPr>
          <w:ilvl w:val="2"/>
          <w:numId w:val="1"/>
        </w:numPr>
        <w:tabs>
          <w:tab w:val="left" w:pos="1189"/>
        </w:tabs>
        <w:spacing w:before="24"/>
        <w:ind w:hanging="361"/>
        <w:rPr>
          <w:rFonts w:ascii="Wingdings" w:hAnsi="Wingdings"/>
          <w:sz w:val="24"/>
        </w:rPr>
      </w:pPr>
      <w:r>
        <w:rPr>
          <w:b/>
          <w:sz w:val="24"/>
        </w:rPr>
        <w:t xml:space="preserve">Select Protocols </w:t>
      </w:r>
      <w:r>
        <w:rPr>
          <w:sz w:val="24"/>
        </w:rPr>
        <w:t>window allows user to choose the protocols as shown in Fig</w:t>
      </w:r>
      <w:r>
        <w:rPr>
          <w:spacing w:val="-14"/>
          <w:sz w:val="24"/>
        </w:rPr>
        <w:t xml:space="preserve"> </w:t>
      </w:r>
      <w:r>
        <w:rPr>
          <w:sz w:val="24"/>
        </w:rPr>
        <w:t>3.4.2.</w:t>
      </w:r>
    </w:p>
    <w:p w14:paraId="75066A72" w14:textId="2D05F57E" w:rsidR="00B911B0" w:rsidRPr="00B911B0" w:rsidRDefault="009B7C21" w:rsidP="00B911B0">
      <w:pPr>
        <w:pStyle w:val="ListParagraph"/>
        <w:numPr>
          <w:ilvl w:val="2"/>
          <w:numId w:val="1"/>
        </w:numPr>
        <w:tabs>
          <w:tab w:val="left" w:pos="1189"/>
        </w:tabs>
        <w:spacing w:before="24"/>
        <w:ind w:hanging="361"/>
        <w:rPr>
          <w:ins w:id="446" w:author="Sreekanth Settur" w:date="2021-11-16T11:49:00Z"/>
          <w:rFonts w:ascii="Wingdings" w:hAnsi="Wingdings"/>
          <w:sz w:val="24"/>
          <w:rPrChange w:id="447" w:author="Sreekanth Settur" w:date="2021-11-16T11:49:00Z">
            <w:rPr>
              <w:ins w:id="448" w:author="Sreekanth Settur" w:date="2021-11-16T11:49:00Z"/>
              <w:sz w:val="24"/>
            </w:rPr>
          </w:rPrChange>
        </w:rPr>
      </w:pPr>
      <w:r>
        <w:rPr>
          <w:sz w:val="24"/>
        </w:rPr>
        <w:t xml:space="preserve">Select OSPF protocol from </w:t>
      </w:r>
      <w:r>
        <w:rPr>
          <w:b/>
          <w:sz w:val="24"/>
        </w:rPr>
        <w:t xml:space="preserve">ROUTING/SWITCHING </w:t>
      </w:r>
      <w:r>
        <w:rPr>
          <w:sz w:val="24"/>
        </w:rPr>
        <w:t xml:space="preserve">section of </w:t>
      </w:r>
      <w:r>
        <w:rPr>
          <w:b/>
          <w:sz w:val="24"/>
        </w:rPr>
        <w:t>Select Protocols</w:t>
      </w:r>
      <w:r>
        <w:rPr>
          <w:b/>
          <w:spacing w:val="-12"/>
          <w:sz w:val="24"/>
        </w:rPr>
        <w:t xml:space="preserve"> </w:t>
      </w:r>
      <w:r>
        <w:rPr>
          <w:sz w:val="24"/>
        </w:rPr>
        <w:t>window</w:t>
      </w:r>
      <w:r w:rsidRPr="0017146F">
        <w:rPr>
          <w:sz w:val="24"/>
        </w:rPr>
        <w:t>.</w:t>
      </w:r>
    </w:p>
    <w:p w14:paraId="58A7BABD" w14:textId="77777777" w:rsidR="00B911B0" w:rsidRPr="00B911B0" w:rsidRDefault="00B911B0">
      <w:pPr>
        <w:pStyle w:val="ListParagraph"/>
        <w:tabs>
          <w:tab w:val="left" w:pos="1189"/>
        </w:tabs>
        <w:spacing w:before="24"/>
        <w:ind w:firstLine="0"/>
        <w:rPr>
          <w:rFonts w:ascii="Wingdings" w:hAnsi="Wingdings"/>
          <w:sz w:val="24"/>
          <w:rPrChange w:id="449" w:author="Sreekanth Settur" w:date="2021-11-16T11:49:00Z">
            <w:rPr/>
          </w:rPrChange>
        </w:rPr>
        <w:pPrChange w:id="450" w:author="Sreekanth Settur" w:date="2021-11-16T11:49:00Z">
          <w:pPr>
            <w:pStyle w:val="ListParagraph"/>
            <w:numPr>
              <w:ilvl w:val="2"/>
              <w:numId w:val="1"/>
            </w:numPr>
            <w:tabs>
              <w:tab w:val="left" w:pos="1189"/>
            </w:tabs>
            <w:spacing w:before="24"/>
            <w:ind w:hanging="360"/>
          </w:pPr>
        </w:pPrChange>
      </w:pPr>
    </w:p>
    <w:p w14:paraId="554AC8D8" w14:textId="5FEFA264" w:rsidR="0017146F" w:rsidRPr="0017146F" w:rsidDel="00B911B0" w:rsidRDefault="0017146F" w:rsidP="0017146F">
      <w:pPr>
        <w:pStyle w:val="ListParagraph"/>
        <w:tabs>
          <w:tab w:val="left" w:pos="1189"/>
        </w:tabs>
        <w:spacing w:before="24"/>
        <w:ind w:firstLine="0"/>
        <w:rPr>
          <w:del w:id="451" w:author="Sreekanth Settur" w:date="2021-11-16T11:48:00Z"/>
          <w:rFonts w:ascii="Wingdings" w:hAnsi="Wingdings"/>
          <w:sz w:val="24"/>
        </w:rPr>
      </w:pPr>
    </w:p>
    <w:p w14:paraId="35175523" w14:textId="0735ACE0" w:rsidR="00B65F70" w:rsidRPr="00B911B0" w:rsidDel="00B65F70" w:rsidRDefault="0017146F">
      <w:pPr>
        <w:ind w:left="720"/>
        <w:rPr>
          <w:del w:id="452" w:author="Sreekanth Settur" w:date="2021-11-15T11:24:00Z"/>
          <w:rFonts w:ascii="Wingdings" w:hAnsi="Wingdings"/>
          <w:sz w:val="24"/>
        </w:rPr>
        <w:pPrChange w:id="453" w:author="Sreekanth Settur" w:date="2021-11-16T11:49:00Z">
          <w:pPr>
            <w:pStyle w:val="ListParagraph"/>
            <w:tabs>
              <w:tab w:val="left" w:pos="1189"/>
            </w:tabs>
            <w:spacing w:before="24"/>
            <w:ind w:left="0" w:firstLine="0"/>
          </w:pPr>
        </w:pPrChange>
      </w:pPr>
      <w:del w:id="454" w:author="Sreekanth Settur" w:date="2021-11-15T11:16:00Z">
        <w:r w:rsidDel="00B65F70">
          <w:rPr>
            <w:noProof/>
          </w:rPr>
          <w:drawing>
            <wp:inline distT="0" distB="0" distL="0" distR="0" wp14:anchorId="23CB0066" wp14:editId="0A5F4D57">
              <wp:extent cx="6040920" cy="2640788"/>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78654" cy="2700998"/>
                      </a:xfrm>
                      <a:prstGeom prst="rect">
                        <a:avLst/>
                      </a:prstGeom>
                      <a:noFill/>
                      <a:ln>
                        <a:noFill/>
                      </a:ln>
                    </pic:spPr>
                  </pic:pic>
                </a:graphicData>
              </a:graphic>
            </wp:inline>
          </w:drawing>
        </w:r>
      </w:del>
      <w:ins w:id="455" w:author="Sreekanth Settur" w:date="2021-11-15T11:24:00Z">
        <w:r w:rsidR="009926D8">
          <w:rPr>
            <w:noProof/>
          </w:rPr>
          <w:drawing>
            <wp:inline distT="0" distB="0" distL="0" distR="0" wp14:anchorId="41819F04" wp14:editId="5C4DEB73">
              <wp:extent cx="6033879" cy="2888673"/>
              <wp:effectExtent l="19050" t="19050" r="24130" b="26035"/>
              <wp:docPr id="546" name="Picture 5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055321" cy="2898938"/>
                      </a:xfrm>
                      <a:prstGeom prst="rect">
                        <a:avLst/>
                      </a:prstGeom>
                      <a:ln w="12700">
                        <a:solidFill>
                          <a:schemeClr val="tx1"/>
                        </a:solidFill>
                      </a:ln>
                    </pic:spPr>
                  </pic:pic>
                </a:graphicData>
              </a:graphic>
            </wp:inline>
          </w:drawing>
        </w:r>
        <w:r w:rsidR="00B65F70">
          <w:tab/>
        </w:r>
        <w:r w:rsidR="00B65F70">
          <w:tab/>
        </w:r>
        <w:r w:rsidR="00B65F70">
          <w:tab/>
        </w:r>
      </w:ins>
    </w:p>
    <w:p w14:paraId="2C95CAA3" w14:textId="77777777" w:rsidR="00D143F2" w:rsidRDefault="009B7C21" w:rsidP="00B911B0">
      <w:pPr>
        <w:ind w:left="720"/>
        <w:rPr>
          <w:ins w:id="456" w:author="Sreekanth Settur" w:date="2021-11-16T11:49:00Z"/>
        </w:rPr>
      </w:pPr>
      <w:r>
        <w:t>Fig 3.4.1 Add OSPF on IPv4 Protocol</w:t>
      </w:r>
    </w:p>
    <w:p w14:paraId="0907AFF4" w14:textId="0EF0625E" w:rsidR="00A238E8" w:rsidDel="00A238E8" w:rsidRDefault="00A238E8">
      <w:pPr>
        <w:ind w:left="720"/>
        <w:rPr>
          <w:del w:id="457" w:author="Sreekanth Settur" w:date="2021-11-16T11:49:00Z"/>
        </w:rPr>
        <w:sectPr w:rsidR="00A238E8" w:rsidDel="00A238E8">
          <w:pgSz w:w="11910" w:h="16840"/>
          <w:pgMar w:top="1300" w:right="840" w:bottom="1200" w:left="900" w:header="375" w:footer="1012" w:gutter="0"/>
          <w:cols w:space="720"/>
        </w:sectPr>
        <w:pPrChange w:id="458" w:author="Sreekanth Settur" w:date="2021-11-16T11:49:00Z">
          <w:pPr>
            <w:pStyle w:val="BodyText"/>
            <w:spacing w:before="176"/>
            <w:ind w:left="2160" w:right="2985" w:firstLine="720"/>
          </w:pPr>
        </w:pPrChange>
      </w:pPr>
    </w:p>
    <w:p w14:paraId="0907AFF5" w14:textId="77777777" w:rsidR="00D143F2" w:rsidRDefault="00D143F2">
      <w:pPr>
        <w:pStyle w:val="BodyText"/>
        <w:rPr>
          <w:sz w:val="28"/>
        </w:rPr>
      </w:pPr>
    </w:p>
    <w:p w14:paraId="0907AFF6" w14:textId="3A5A5C6B" w:rsidR="00D143F2" w:rsidRDefault="00154176">
      <w:pPr>
        <w:pStyle w:val="BodyText"/>
        <w:ind w:left="308"/>
        <w:rPr>
          <w:sz w:val="20"/>
        </w:rPr>
      </w:pPr>
      <w:ins w:id="459" w:author="Sreekanth Settur" w:date="2021-11-15T11:27:00Z">
        <w:r>
          <w:rPr>
            <w:noProof/>
            <w:sz w:val="20"/>
          </w:rPr>
          <w:drawing>
            <wp:inline distT="0" distB="0" distL="0" distR="0" wp14:anchorId="37984AD1" wp14:editId="37F36303">
              <wp:extent cx="6457950" cy="299910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9">
                        <a:extLst>
                          <a:ext uri="{28A0092B-C50C-407E-A947-70E740481C1C}">
                            <a14:useLocalDpi xmlns:a14="http://schemas.microsoft.com/office/drawing/2010/main" val="0"/>
                          </a:ext>
                        </a:extLst>
                      </a:blip>
                      <a:stretch>
                        <a:fillRect/>
                      </a:stretch>
                    </pic:blipFill>
                    <pic:spPr>
                      <a:xfrm>
                        <a:off x="0" y="0"/>
                        <a:ext cx="6457950" cy="2999105"/>
                      </a:xfrm>
                      <a:prstGeom prst="rect">
                        <a:avLst/>
                      </a:prstGeom>
                    </pic:spPr>
                  </pic:pic>
                </a:graphicData>
              </a:graphic>
            </wp:inline>
          </w:drawing>
        </w:r>
      </w:ins>
    </w:p>
    <w:p w14:paraId="33F0C9BF" w14:textId="6D654A18" w:rsidR="007D5BDC" w:rsidDel="00F00E31" w:rsidRDefault="007D5BDC" w:rsidP="007D5BDC">
      <w:pPr>
        <w:pStyle w:val="BodyText"/>
        <w:spacing w:before="12"/>
        <w:rPr>
          <w:del w:id="460" w:author="Sreekanth Settur" w:date="2021-11-16T11:49:00Z"/>
        </w:rPr>
      </w:pPr>
      <w:del w:id="461" w:author="Sreekanth Settur" w:date="2021-11-15T11:27:00Z">
        <w:r w:rsidDel="00154176">
          <w:rPr>
            <w:noProof/>
          </w:rPr>
          <w:drawing>
            <wp:inline distT="0" distB="0" distL="0" distR="0" wp14:anchorId="53DF8AD8" wp14:editId="0F2A2BF5">
              <wp:extent cx="6457950" cy="2979420"/>
              <wp:effectExtent l="19050" t="19050" r="19050" b="114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57950" cy="2979420"/>
                      </a:xfrm>
                      <a:prstGeom prst="rect">
                        <a:avLst/>
                      </a:prstGeom>
                      <a:noFill/>
                      <a:ln w="12700">
                        <a:solidFill>
                          <a:srgbClr val="00AFEF"/>
                        </a:solidFill>
                      </a:ln>
                    </pic:spPr>
                  </pic:pic>
                </a:graphicData>
              </a:graphic>
            </wp:inline>
          </w:drawing>
        </w:r>
      </w:del>
      <w:ins w:id="462" w:author="Sreekanth Settur" w:date="2021-11-16T11:49:00Z">
        <w:r w:rsidR="00F00E31">
          <w:tab/>
        </w:r>
        <w:r w:rsidR="00F00E31">
          <w:tab/>
        </w:r>
        <w:r w:rsidR="00F00E31">
          <w:tab/>
        </w:r>
        <w:r w:rsidR="00F00E31">
          <w:tab/>
        </w:r>
        <w:r w:rsidR="00F00E31">
          <w:tab/>
        </w:r>
      </w:ins>
    </w:p>
    <w:p w14:paraId="0907AFF8" w14:textId="7F672B30" w:rsidR="00D143F2" w:rsidRDefault="009B7C21">
      <w:pPr>
        <w:pStyle w:val="BodyText"/>
        <w:spacing w:before="12"/>
        <w:pPrChange w:id="463" w:author="Sreekanth Settur" w:date="2021-11-16T11:49:00Z">
          <w:pPr>
            <w:pStyle w:val="BodyText"/>
            <w:spacing w:before="51"/>
            <w:ind w:left="2926" w:right="2985"/>
            <w:jc w:val="center"/>
          </w:pPr>
        </w:pPrChange>
      </w:pPr>
      <w:r>
        <w:t>Fig 3.4.2 Select OSPF to add on IPv4</w:t>
      </w:r>
    </w:p>
    <w:p w14:paraId="0907AFF9" w14:textId="77777777" w:rsidR="00D143F2" w:rsidDel="000039E3" w:rsidRDefault="00D143F2">
      <w:pPr>
        <w:pStyle w:val="BodyText"/>
        <w:rPr>
          <w:del w:id="464" w:author="Sreekanth Settur" w:date="2021-11-16T13:35:00Z"/>
        </w:rPr>
      </w:pPr>
    </w:p>
    <w:p w14:paraId="0907AFFA" w14:textId="77777777" w:rsidR="00D143F2" w:rsidRDefault="00D143F2">
      <w:pPr>
        <w:pStyle w:val="BodyText"/>
        <w:spacing w:before="1"/>
        <w:rPr>
          <w:sz w:val="30"/>
        </w:rPr>
      </w:pPr>
    </w:p>
    <w:p w14:paraId="0907AFFB" w14:textId="77777777" w:rsidR="00D143F2" w:rsidRDefault="009B7C21">
      <w:pPr>
        <w:pStyle w:val="Heading2"/>
        <w:numPr>
          <w:ilvl w:val="1"/>
          <w:numId w:val="1"/>
        </w:numPr>
        <w:tabs>
          <w:tab w:val="left" w:pos="828"/>
          <w:tab w:val="left" w:pos="829"/>
        </w:tabs>
        <w:spacing w:before="0"/>
        <w:ind w:hanging="722"/>
        <w:rPr>
          <w:color w:val="006FC0"/>
          <w:u w:val="none"/>
        </w:rPr>
      </w:pPr>
      <w:bookmarkStart w:id="465" w:name="_bookmark20"/>
      <w:bookmarkStart w:id="466" w:name="_Toc46509756"/>
      <w:bookmarkEnd w:id="465"/>
      <w:r>
        <w:rPr>
          <w:color w:val="006FC0"/>
          <w:u w:color="006FC0"/>
        </w:rPr>
        <w:t>Edit protocol</w:t>
      </w:r>
      <w:r>
        <w:rPr>
          <w:color w:val="006FC0"/>
          <w:spacing w:val="-3"/>
          <w:u w:color="006FC0"/>
        </w:rPr>
        <w:t xml:space="preserve"> </w:t>
      </w:r>
      <w:r>
        <w:rPr>
          <w:color w:val="006FC0"/>
          <w:u w:color="006FC0"/>
        </w:rPr>
        <w:t>grid</w:t>
      </w:r>
      <w:bookmarkEnd w:id="466"/>
    </w:p>
    <w:p w14:paraId="0907AFFC" w14:textId="77777777" w:rsidR="00D143F2" w:rsidRDefault="009B7C21">
      <w:pPr>
        <w:pStyle w:val="ListParagraph"/>
        <w:numPr>
          <w:ilvl w:val="2"/>
          <w:numId w:val="1"/>
        </w:numPr>
        <w:tabs>
          <w:tab w:val="left" w:pos="1189"/>
        </w:tabs>
        <w:spacing w:before="211" w:line="256" w:lineRule="auto"/>
        <w:ind w:right="256"/>
        <w:rPr>
          <w:rFonts w:ascii="Wingdings" w:hAnsi="Wingdings"/>
          <w:sz w:val="24"/>
        </w:rPr>
      </w:pPr>
      <w:r>
        <w:rPr>
          <w:sz w:val="24"/>
        </w:rPr>
        <w:t>The interactive protocol grid appears at the bottom of the overview page</w:t>
      </w:r>
      <w:r>
        <w:rPr>
          <w:spacing w:val="-40"/>
          <w:sz w:val="24"/>
        </w:rPr>
        <w:t xml:space="preserve"> </w:t>
      </w:r>
      <w:r>
        <w:rPr>
          <w:sz w:val="24"/>
        </w:rPr>
        <w:t xml:space="preserve">when </w:t>
      </w:r>
      <w:proofErr w:type="gramStart"/>
      <w:r>
        <w:rPr>
          <w:sz w:val="24"/>
        </w:rPr>
        <w:t>particular protocol</w:t>
      </w:r>
      <w:proofErr w:type="gramEnd"/>
      <w:r>
        <w:rPr>
          <w:sz w:val="24"/>
        </w:rPr>
        <w:t xml:space="preserve"> is</w:t>
      </w:r>
      <w:r>
        <w:rPr>
          <w:spacing w:val="1"/>
          <w:sz w:val="24"/>
        </w:rPr>
        <w:t xml:space="preserve"> </w:t>
      </w:r>
      <w:r>
        <w:rPr>
          <w:sz w:val="24"/>
        </w:rPr>
        <w:t>selected.</w:t>
      </w:r>
    </w:p>
    <w:p w14:paraId="0907AFFD" w14:textId="77777777" w:rsidR="00D143F2" w:rsidRDefault="009B7C21">
      <w:pPr>
        <w:pStyle w:val="ListParagraph"/>
        <w:numPr>
          <w:ilvl w:val="2"/>
          <w:numId w:val="1"/>
        </w:numPr>
        <w:tabs>
          <w:tab w:val="left" w:pos="1189"/>
        </w:tabs>
        <w:spacing w:before="5"/>
        <w:ind w:hanging="361"/>
        <w:rPr>
          <w:rFonts w:ascii="Wingdings" w:hAnsi="Wingdings"/>
          <w:sz w:val="24"/>
        </w:rPr>
      </w:pPr>
      <w:r>
        <w:rPr>
          <w:sz w:val="24"/>
        </w:rPr>
        <w:t>Edit the required fields and save the</w:t>
      </w:r>
      <w:r>
        <w:rPr>
          <w:spacing w:val="-7"/>
          <w:sz w:val="24"/>
        </w:rPr>
        <w:t xml:space="preserve"> </w:t>
      </w:r>
      <w:r>
        <w:rPr>
          <w:sz w:val="24"/>
        </w:rPr>
        <w:t>configuration.</w:t>
      </w:r>
    </w:p>
    <w:p w14:paraId="0907AFFE" w14:textId="51A61244" w:rsidR="00D143F2" w:rsidRPr="00C30187" w:rsidRDefault="009B7C21">
      <w:pPr>
        <w:pStyle w:val="ListParagraph"/>
        <w:numPr>
          <w:ilvl w:val="2"/>
          <w:numId w:val="1"/>
        </w:numPr>
        <w:tabs>
          <w:tab w:val="left" w:pos="1189"/>
        </w:tabs>
        <w:spacing w:before="23"/>
        <w:ind w:hanging="361"/>
        <w:rPr>
          <w:rFonts w:ascii="Wingdings" w:hAnsi="Wingdings"/>
          <w:sz w:val="24"/>
        </w:rPr>
      </w:pPr>
      <w:r>
        <w:rPr>
          <w:sz w:val="24"/>
        </w:rPr>
        <w:t xml:space="preserve">For </w:t>
      </w:r>
      <w:proofErr w:type="gramStart"/>
      <w:r>
        <w:rPr>
          <w:sz w:val="24"/>
        </w:rPr>
        <w:t>example</w:t>
      </w:r>
      <w:proofErr w:type="gramEnd"/>
      <w:r>
        <w:rPr>
          <w:sz w:val="24"/>
        </w:rPr>
        <w:t xml:space="preserve"> change the address and gateway for IPv4 protocol as shown</w:t>
      </w:r>
      <w:r>
        <w:rPr>
          <w:spacing w:val="-11"/>
          <w:sz w:val="24"/>
        </w:rPr>
        <w:t xml:space="preserve"> </w:t>
      </w:r>
      <w:r>
        <w:rPr>
          <w:sz w:val="24"/>
        </w:rPr>
        <w:t>below.</w:t>
      </w:r>
    </w:p>
    <w:p w14:paraId="6B17A121" w14:textId="77777777" w:rsidR="00C30187" w:rsidRDefault="00C30187" w:rsidP="00C30187">
      <w:pPr>
        <w:pStyle w:val="ListParagraph"/>
        <w:tabs>
          <w:tab w:val="left" w:pos="1189"/>
        </w:tabs>
        <w:spacing w:before="23"/>
        <w:ind w:firstLine="0"/>
        <w:rPr>
          <w:rFonts w:ascii="Wingdings" w:hAnsi="Wingdings"/>
          <w:sz w:val="24"/>
        </w:rPr>
      </w:pPr>
    </w:p>
    <w:p w14:paraId="11F75102" w14:textId="0080D645" w:rsidR="00D50DA1" w:rsidRDefault="00D50DA1" w:rsidP="00D876D8">
      <w:pPr>
        <w:pStyle w:val="BodyText"/>
        <w:spacing w:before="7"/>
        <w:rPr>
          <w:ins w:id="467" w:author="Sreekanth Settur" w:date="2021-11-15T11:31:00Z"/>
          <w:sz w:val="12"/>
        </w:rPr>
        <w:pPrChange w:id="468" w:author="Sreekanth Settur" w:date="2021-11-17T12:29:00Z">
          <w:pPr>
            <w:pStyle w:val="BodyText"/>
            <w:spacing w:before="7"/>
          </w:pPr>
        </w:pPrChange>
      </w:pPr>
      <w:ins w:id="469" w:author="Sreekanth Settur" w:date="2021-11-15T11:31:00Z">
        <w:r>
          <w:rPr>
            <w:noProof/>
            <w:sz w:val="12"/>
          </w:rPr>
          <w:drawing>
            <wp:inline distT="0" distB="0" distL="0" distR="0" wp14:anchorId="69A8C83D" wp14:editId="3AFEBBA1">
              <wp:extent cx="6457950" cy="3076575"/>
              <wp:effectExtent l="19050" t="19050" r="19050" b="28575"/>
              <wp:docPr id="550" name="Picture 55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Graphical user interface,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457950" cy="3076575"/>
                      </a:xfrm>
                      <a:prstGeom prst="rect">
                        <a:avLst/>
                      </a:prstGeom>
                      <a:ln w="12700">
                        <a:solidFill>
                          <a:schemeClr val="tx1"/>
                        </a:solidFill>
                      </a:ln>
                    </pic:spPr>
                  </pic:pic>
                </a:graphicData>
              </a:graphic>
            </wp:inline>
          </w:drawing>
        </w:r>
      </w:ins>
    </w:p>
    <w:p w14:paraId="23306325" w14:textId="10B47F97" w:rsidR="00D50DA1" w:rsidDel="00CA3234" w:rsidRDefault="00F374BB">
      <w:pPr>
        <w:pStyle w:val="BodyText"/>
        <w:spacing w:before="7"/>
        <w:rPr>
          <w:del w:id="470" w:author="Sreekanth Settur" w:date="2021-11-15T11:31:00Z"/>
          <w:sz w:val="12"/>
        </w:rPr>
      </w:pPr>
      <w:del w:id="471" w:author="Sreekanth Settur" w:date="2021-11-15T11:31:00Z">
        <w:r w:rsidDel="00CA3234">
          <w:rPr>
            <w:sz w:val="12"/>
          </w:rPr>
          <w:delText xml:space="preserve"> </w:delText>
        </w:r>
        <w:r w:rsidR="00CB2B74" w:rsidDel="00D50DA1">
          <w:rPr>
            <w:noProof/>
          </w:rPr>
          <w:drawing>
            <wp:inline distT="0" distB="0" distL="0" distR="0" wp14:anchorId="789CA0F5" wp14:editId="6EB83BBA">
              <wp:extent cx="6457950" cy="3073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57950" cy="3073400"/>
                      </a:xfrm>
                      <a:prstGeom prst="rect">
                        <a:avLst/>
                      </a:prstGeom>
                      <a:noFill/>
                      <a:ln>
                        <a:noFill/>
                      </a:ln>
                    </pic:spPr>
                  </pic:pic>
                </a:graphicData>
              </a:graphic>
            </wp:inline>
          </w:drawing>
        </w:r>
      </w:del>
    </w:p>
    <w:p w14:paraId="0907B000" w14:textId="77777777" w:rsidR="00D143F2" w:rsidRDefault="009B7C21">
      <w:pPr>
        <w:pStyle w:val="BodyText"/>
        <w:spacing w:before="159"/>
        <w:ind w:left="2927" w:right="2985"/>
        <w:jc w:val="center"/>
      </w:pPr>
      <w:r>
        <w:t>Fig 3.5 Edit Protocol grid</w:t>
      </w:r>
    </w:p>
    <w:p w14:paraId="0907B001" w14:textId="6F48FD05" w:rsidR="00D143F2" w:rsidDel="00395D13" w:rsidRDefault="00D143F2">
      <w:pPr>
        <w:jc w:val="center"/>
        <w:rPr>
          <w:del w:id="472" w:author="Sreekanth Settur" w:date="2021-11-16T11:50:00Z"/>
        </w:rPr>
        <w:sectPr w:rsidR="00D143F2" w:rsidDel="00395D13">
          <w:pgSz w:w="11910" w:h="16840"/>
          <w:pgMar w:top="1300" w:right="840" w:bottom="1200" w:left="900" w:header="375" w:footer="1012" w:gutter="0"/>
          <w:cols w:space="720"/>
        </w:sectPr>
      </w:pPr>
    </w:p>
    <w:p w14:paraId="0907B002" w14:textId="77777777" w:rsidR="00D143F2" w:rsidRPr="001142B3" w:rsidRDefault="009B7C21" w:rsidP="001142B3">
      <w:pPr>
        <w:pStyle w:val="Heading2"/>
        <w:numPr>
          <w:ilvl w:val="1"/>
          <w:numId w:val="1"/>
        </w:numPr>
        <w:tabs>
          <w:tab w:val="left" w:pos="828"/>
          <w:tab w:val="left" w:pos="829"/>
        </w:tabs>
        <w:spacing w:before="0"/>
        <w:ind w:hanging="722"/>
        <w:rPr>
          <w:color w:val="006FC0"/>
          <w:u w:color="006FC0"/>
        </w:rPr>
      </w:pPr>
      <w:bookmarkStart w:id="473" w:name="_bookmark21"/>
      <w:bookmarkStart w:id="474" w:name="_Toc46509757"/>
      <w:bookmarkEnd w:id="473"/>
      <w:r w:rsidRPr="001142B3">
        <w:rPr>
          <w:color w:val="006FC0"/>
          <w:u w:color="006FC0"/>
        </w:rPr>
        <w:t>Configure OSPF</w:t>
      </w:r>
      <w:bookmarkEnd w:id="474"/>
    </w:p>
    <w:p w14:paraId="0907B003" w14:textId="77777777" w:rsidR="00D143F2" w:rsidRDefault="009B7C21">
      <w:pPr>
        <w:pStyle w:val="ListParagraph"/>
        <w:numPr>
          <w:ilvl w:val="2"/>
          <w:numId w:val="1"/>
        </w:numPr>
        <w:tabs>
          <w:tab w:val="left" w:pos="1189"/>
        </w:tabs>
        <w:spacing w:before="212"/>
        <w:ind w:hanging="361"/>
        <w:rPr>
          <w:rFonts w:ascii="Wingdings" w:hAnsi="Wingdings"/>
          <w:sz w:val="24"/>
        </w:rPr>
      </w:pPr>
      <w:r>
        <w:rPr>
          <w:sz w:val="24"/>
        </w:rPr>
        <w:t>Edit OSPF protocol</w:t>
      </w:r>
      <w:r>
        <w:rPr>
          <w:spacing w:val="-2"/>
          <w:sz w:val="24"/>
        </w:rPr>
        <w:t xml:space="preserve"> </w:t>
      </w:r>
      <w:r>
        <w:rPr>
          <w:sz w:val="24"/>
        </w:rPr>
        <w:t>grid.</w:t>
      </w:r>
    </w:p>
    <w:p w14:paraId="0907B004" w14:textId="77777777" w:rsidR="00D143F2" w:rsidRDefault="009B7C21">
      <w:pPr>
        <w:pStyle w:val="ListParagraph"/>
        <w:numPr>
          <w:ilvl w:val="2"/>
          <w:numId w:val="1"/>
        </w:numPr>
        <w:tabs>
          <w:tab w:val="left" w:pos="1189"/>
        </w:tabs>
        <w:spacing w:before="21"/>
        <w:ind w:hanging="361"/>
        <w:rPr>
          <w:rFonts w:ascii="Wingdings" w:hAnsi="Wingdings"/>
          <w:sz w:val="24"/>
        </w:rPr>
      </w:pPr>
      <w:r>
        <w:rPr>
          <w:sz w:val="24"/>
        </w:rPr>
        <w:t>Change the Network Type to Broadcast/Point to</w:t>
      </w:r>
      <w:r>
        <w:rPr>
          <w:spacing w:val="-2"/>
          <w:sz w:val="24"/>
        </w:rPr>
        <w:t xml:space="preserve"> </w:t>
      </w:r>
      <w:r>
        <w:rPr>
          <w:sz w:val="24"/>
        </w:rPr>
        <w:t>Point.</w:t>
      </w:r>
    </w:p>
    <w:p w14:paraId="0907B005" w14:textId="0B361498" w:rsidR="00D143F2" w:rsidRDefault="00E91B8C">
      <w:pPr>
        <w:pStyle w:val="BodyText"/>
        <w:spacing w:before="8"/>
        <w:rPr>
          <w:ins w:id="475" w:author="Sreekanth Settur" w:date="2021-11-15T11:43:00Z"/>
          <w:sz w:val="12"/>
        </w:rPr>
      </w:pPr>
      <w:del w:id="476" w:author="Sreekanth Settur" w:date="2021-11-15T11:42:00Z">
        <w:r w:rsidDel="005B6112">
          <w:rPr>
            <w:noProof/>
          </w:rPr>
          <w:drawing>
            <wp:inline distT="0" distB="0" distL="0" distR="0" wp14:anchorId="5C03427E" wp14:editId="2CD83E5D">
              <wp:extent cx="6177850" cy="2968041"/>
              <wp:effectExtent l="19050" t="19050" r="13970" b="228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88720" cy="2973263"/>
                      </a:xfrm>
                      <a:prstGeom prst="rect">
                        <a:avLst/>
                      </a:prstGeom>
                      <a:noFill/>
                      <a:ln w="12700">
                        <a:solidFill>
                          <a:schemeClr val="accent1"/>
                        </a:solidFill>
                      </a:ln>
                    </pic:spPr>
                  </pic:pic>
                </a:graphicData>
              </a:graphic>
            </wp:inline>
          </w:drawing>
        </w:r>
      </w:del>
    </w:p>
    <w:p w14:paraId="34C0CB82" w14:textId="634C0E38" w:rsidR="005B6112" w:rsidRDefault="005B6112">
      <w:pPr>
        <w:pStyle w:val="BodyText"/>
        <w:spacing w:before="8"/>
        <w:rPr>
          <w:ins w:id="477" w:author="Sreekanth Settur" w:date="2021-11-15T11:43:00Z"/>
          <w:sz w:val="12"/>
        </w:rPr>
      </w:pPr>
    </w:p>
    <w:p w14:paraId="77CA6BEF" w14:textId="0BBBFA17" w:rsidR="005B6112" w:rsidRDefault="005B6112">
      <w:pPr>
        <w:pStyle w:val="BodyText"/>
        <w:spacing w:before="8"/>
        <w:rPr>
          <w:ins w:id="478" w:author="Sreekanth Settur" w:date="2021-11-15T11:42:00Z"/>
          <w:sz w:val="12"/>
        </w:rPr>
      </w:pPr>
      <w:ins w:id="479" w:author="Sreekanth Settur" w:date="2021-11-15T11:43:00Z">
        <w:r>
          <w:rPr>
            <w:noProof/>
            <w:sz w:val="12"/>
          </w:rPr>
          <w:drawing>
            <wp:inline distT="0" distB="0" distL="0" distR="0" wp14:anchorId="457605C5" wp14:editId="7EDD4FEC">
              <wp:extent cx="6217920" cy="3005328"/>
              <wp:effectExtent l="0" t="0" r="0" b="5080"/>
              <wp:docPr id="564" name="Picture 5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7920" cy="3005328"/>
                      </a:xfrm>
                      <a:prstGeom prst="rect">
                        <a:avLst/>
                      </a:prstGeom>
                    </pic:spPr>
                  </pic:pic>
                </a:graphicData>
              </a:graphic>
            </wp:inline>
          </w:drawing>
        </w:r>
      </w:ins>
    </w:p>
    <w:p w14:paraId="6C6F90E8" w14:textId="15A19499" w:rsidR="005B6112" w:rsidDel="005B6112" w:rsidRDefault="005B6112">
      <w:pPr>
        <w:pStyle w:val="BodyText"/>
        <w:spacing w:before="8"/>
        <w:rPr>
          <w:del w:id="480" w:author="Sreekanth Settur" w:date="2021-11-15T11:43:00Z"/>
          <w:sz w:val="12"/>
        </w:rPr>
      </w:pPr>
      <w:ins w:id="481" w:author="Sreekanth Settur" w:date="2021-11-15T11:44:00Z">
        <w:r>
          <w:rPr>
            <w:sz w:val="12"/>
          </w:rPr>
          <w:tab/>
        </w:r>
        <w:r>
          <w:rPr>
            <w:sz w:val="12"/>
          </w:rPr>
          <w:tab/>
        </w:r>
        <w:r>
          <w:rPr>
            <w:sz w:val="12"/>
          </w:rPr>
          <w:tab/>
        </w:r>
        <w:r>
          <w:rPr>
            <w:sz w:val="12"/>
          </w:rPr>
          <w:tab/>
        </w:r>
        <w:r>
          <w:rPr>
            <w:sz w:val="12"/>
          </w:rPr>
          <w:tab/>
        </w:r>
      </w:ins>
    </w:p>
    <w:p w14:paraId="71E84F0D" w14:textId="253B683B" w:rsidR="005B6112" w:rsidRPr="005420F1" w:rsidRDefault="009B7C21">
      <w:pPr>
        <w:pStyle w:val="BodyText"/>
        <w:spacing w:before="153"/>
        <w:ind w:right="2983"/>
        <w:pPrChange w:id="482" w:author="Sreekanth Settur" w:date="2021-11-15T11:43:00Z">
          <w:pPr>
            <w:pStyle w:val="BodyText"/>
            <w:spacing w:before="153"/>
            <w:ind w:left="2929" w:right="2983"/>
            <w:jc w:val="center"/>
          </w:pPr>
        </w:pPrChange>
      </w:pPr>
      <w:r>
        <w:t>Fig 3.6 Configure OSPF</w:t>
      </w:r>
    </w:p>
    <w:p w14:paraId="0907B009" w14:textId="77777777" w:rsidR="00D143F2" w:rsidRPr="00B0165F" w:rsidRDefault="009B7C21" w:rsidP="00B0165F">
      <w:pPr>
        <w:pStyle w:val="Heading2"/>
        <w:numPr>
          <w:ilvl w:val="1"/>
          <w:numId w:val="1"/>
        </w:numPr>
        <w:tabs>
          <w:tab w:val="left" w:pos="828"/>
          <w:tab w:val="left" w:pos="829"/>
        </w:tabs>
        <w:spacing w:before="0"/>
        <w:ind w:hanging="722"/>
        <w:rPr>
          <w:color w:val="006FC0"/>
          <w:u w:color="006FC0"/>
        </w:rPr>
      </w:pPr>
      <w:bookmarkStart w:id="483" w:name="_bookmark22"/>
      <w:bookmarkStart w:id="484" w:name="_Toc46509758"/>
      <w:bookmarkEnd w:id="483"/>
      <w:r w:rsidRPr="00B0165F">
        <w:rPr>
          <w:color w:val="006FC0"/>
          <w:u w:color="006FC0"/>
        </w:rPr>
        <w:t>Run Test/Protocol</w:t>
      </w:r>
      <w:bookmarkEnd w:id="484"/>
    </w:p>
    <w:p w14:paraId="0907B00A" w14:textId="77777777" w:rsidR="00D143F2" w:rsidRDefault="009B7C21">
      <w:pPr>
        <w:pStyle w:val="ListParagraph"/>
        <w:numPr>
          <w:ilvl w:val="2"/>
          <w:numId w:val="1"/>
        </w:numPr>
        <w:tabs>
          <w:tab w:val="left" w:pos="1189"/>
        </w:tabs>
        <w:spacing w:before="210"/>
        <w:ind w:hanging="361"/>
        <w:rPr>
          <w:rFonts w:ascii="Wingdings" w:hAnsi="Wingdings"/>
          <w:sz w:val="24"/>
        </w:rPr>
      </w:pPr>
      <w:r>
        <w:rPr>
          <w:sz w:val="24"/>
        </w:rPr>
        <w:t>User is provided with two options to run the</w:t>
      </w:r>
      <w:r>
        <w:rPr>
          <w:spacing w:val="3"/>
          <w:sz w:val="24"/>
        </w:rPr>
        <w:t xml:space="preserve"> </w:t>
      </w:r>
      <w:r>
        <w:rPr>
          <w:sz w:val="24"/>
        </w:rPr>
        <w:t>protocols.</w:t>
      </w:r>
    </w:p>
    <w:p w14:paraId="0907B00B" w14:textId="77777777" w:rsidR="00D143F2" w:rsidRDefault="009B7C21">
      <w:pPr>
        <w:pStyle w:val="ListParagraph"/>
        <w:numPr>
          <w:ilvl w:val="3"/>
          <w:numId w:val="1"/>
        </w:numPr>
        <w:tabs>
          <w:tab w:val="left" w:pos="1549"/>
        </w:tabs>
        <w:spacing w:before="24" w:line="252" w:lineRule="auto"/>
        <w:ind w:right="732"/>
        <w:rPr>
          <w:sz w:val="24"/>
        </w:rPr>
      </w:pPr>
      <w:r>
        <w:rPr>
          <w:b/>
          <w:sz w:val="24"/>
        </w:rPr>
        <w:t xml:space="preserve">Test </w:t>
      </w:r>
      <w:r>
        <w:rPr>
          <w:sz w:val="24"/>
        </w:rPr>
        <w:t>is a new utility which initiates complete test scenario in one shot. It includes connecting to ports and starting protocols followed by starting</w:t>
      </w:r>
      <w:r>
        <w:rPr>
          <w:spacing w:val="-11"/>
          <w:sz w:val="24"/>
        </w:rPr>
        <w:t xml:space="preserve"> </w:t>
      </w:r>
      <w:r>
        <w:rPr>
          <w:sz w:val="24"/>
        </w:rPr>
        <w:t>Traffic.</w:t>
      </w:r>
    </w:p>
    <w:p w14:paraId="2215407F" w14:textId="0C6A6C67" w:rsidR="00AA1C2D" w:rsidRPr="00AA1C2D" w:rsidDel="004A6FBC" w:rsidRDefault="009B7C21" w:rsidP="00AA1C2D">
      <w:pPr>
        <w:pStyle w:val="ListParagraph"/>
        <w:numPr>
          <w:ilvl w:val="3"/>
          <w:numId w:val="1"/>
        </w:numPr>
        <w:tabs>
          <w:tab w:val="left" w:pos="1549"/>
        </w:tabs>
        <w:spacing w:before="8"/>
        <w:ind w:hanging="361"/>
        <w:rPr>
          <w:del w:id="485" w:author="Sreekanth Settur" w:date="2021-11-15T11:47:00Z"/>
          <w:sz w:val="24"/>
        </w:rPr>
      </w:pPr>
      <w:r>
        <w:rPr>
          <w:sz w:val="24"/>
        </w:rPr>
        <w:t xml:space="preserve">Start </w:t>
      </w:r>
      <w:r>
        <w:rPr>
          <w:b/>
          <w:sz w:val="24"/>
        </w:rPr>
        <w:t xml:space="preserve">Protocol, </w:t>
      </w:r>
      <w:r>
        <w:rPr>
          <w:sz w:val="24"/>
        </w:rPr>
        <w:t>starts all protocols configured in the test</w:t>
      </w:r>
      <w:r>
        <w:rPr>
          <w:spacing w:val="-9"/>
          <w:sz w:val="24"/>
        </w:rPr>
        <w:t xml:space="preserve"> </w:t>
      </w:r>
      <w:r>
        <w:rPr>
          <w:sz w:val="24"/>
        </w:rPr>
        <w:t>session.</w:t>
      </w:r>
    </w:p>
    <w:p w14:paraId="4F1740CD" w14:textId="4A1DD229" w:rsidR="00AA1C2D" w:rsidRPr="004A6FBC" w:rsidRDefault="00AA1C2D">
      <w:pPr>
        <w:pStyle w:val="ListParagraph"/>
        <w:numPr>
          <w:ilvl w:val="3"/>
          <w:numId w:val="1"/>
        </w:numPr>
        <w:tabs>
          <w:tab w:val="left" w:pos="1549"/>
        </w:tabs>
        <w:spacing w:before="8"/>
        <w:ind w:hanging="361"/>
        <w:rPr>
          <w:sz w:val="24"/>
          <w:rPrChange w:id="486" w:author="Sreekanth Settur" w:date="2021-11-15T11:47:00Z">
            <w:rPr/>
          </w:rPrChange>
        </w:rPr>
        <w:pPrChange w:id="487" w:author="Sreekanth Settur" w:date="2021-11-15T11:47:00Z">
          <w:pPr>
            <w:pStyle w:val="ListParagraph"/>
            <w:tabs>
              <w:tab w:val="left" w:pos="1549"/>
            </w:tabs>
            <w:spacing w:before="8"/>
            <w:ind w:left="828" w:firstLine="0"/>
          </w:pPr>
        </w:pPrChange>
      </w:pPr>
    </w:p>
    <w:p w14:paraId="266836D5" w14:textId="26E33A19" w:rsidR="00AA1C2D" w:rsidRDefault="00AA1C2D">
      <w:pPr>
        <w:pStyle w:val="ListParagraph"/>
        <w:tabs>
          <w:tab w:val="left" w:pos="1549"/>
        </w:tabs>
        <w:spacing w:before="8"/>
        <w:ind w:left="720" w:firstLine="0"/>
        <w:rPr>
          <w:sz w:val="24"/>
        </w:rPr>
        <w:pPrChange w:id="488" w:author="Sreekanth Settur" w:date="2021-11-15T11:47:00Z">
          <w:pPr>
            <w:pStyle w:val="ListParagraph"/>
            <w:tabs>
              <w:tab w:val="left" w:pos="1549"/>
            </w:tabs>
            <w:spacing w:before="8"/>
            <w:ind w:left="0" w:firstLine="0"/>
          </w:pPr>
        </w:pPrChange>
      </w:pPr>
      <w:del w:id="489" w:author="Sreekanth Settur" w:date="2021-11-15T11:46:00Z">
        <w:r w:rsidDel="004A6FBC">
          <w:rPr>
            <w:noProof/>
          </w:rPr>
          <w:lastRenderedPageBreak/>
          <w:drawing>
            <wp:inline distT="0" distB="0" distL="0" distR="0" wp14:anchorId="01444D26" wp14:editId="0B4FFE48">
              <wp:extent cx="6457950" cy="3065780"/>
              <wp:effectExtent l="19050" t="19050" r="19050" b="203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57950" cy="3065780"/>
                      </a:xfrm>
                      <a:prstGeom prst="rect">
                        <a:avLst/>
                      </a:prstGeom>
                      <a:noFill/>
                      <a:ln w="12700">
                        <a:solidFill>
                          <a:srgbClr val="00AFEF"/>
                        </a:solidFill>
                      </a:ln>
                    </pic:spPr>
                  </pic:pic>
                </a:graphicData>
              </a:graphic>
            </wp:inline>
          </w:drawing>
        </w:r>
      </w:del>
      <w:ins w:id="490" w:author="Sreekanth Settur" w:date="2021-11-15T11:46:00Z">
        <w:r w:rsidR="004A6FBC">
          <w:rPr>
            <w:noProof/>
            <w:sz w:val="24"/>
          </w:rPr>
          <w:drawing>
            <wp:inline distT="0" distB="0" distL="0" distR="0" wp14:anchorId="76389CFB" wp14:editId="1B1CF161">
              <wp:extent cx="5604163" cy="1651635"/>
              <wp:effectExtent l="19050" t="19050" r="15875" b="24765"/>
              <wp:docPr id="565" name="Picture 5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18286" cy="1655797"/>
                      </a:xfrm>
                      <a:prstGeom prst="rect">
                        <a:avLst/>
                      </a:prstGeom>
                      <a:ln w="12700">
                        <a:solidFill>
                          <a:schemeClr val="tx1"/>
                        </a:solidFill>
                      </a:ln>
                    </pic:spPr>
                  </pic:pic>
                </a:graphicData>
              </a:graphic>
            </wp:inline>
          </w:drawing>
        </w:r>
      </w:ins>
    </w:p>
    <w:p w14:paraId="74896FC7" w14:textId="3E5C1FC4" w:rsidR="00AA1C2D" w:rsidRDefault="009B7C21" w:rsidP="000A1DAA">
      <w:pPr>
        <w:pStyle w:val="BodyText"/>
        <w:spacing w:before="7"/>
        <w:ind w:left="2160" w:firstLine="720"/>
      </w:pPr>
      <w:r>
        <w:t>Fig 3.7 Run Test/Protocol</w:t>
      </w:r>
    </w:p>
    <w:p w14:paraId="6F3B675C" w14:textId="54F9275C" w:rsidR="0033732D" w:rsidDel="00975288" w:rsidRDefault="0033732D" w:rsidP="000A1DAA">
      <w:pPr>
        <w:pStyle w:val="BodyText"/>
        <w:spacing w:before="7"/>
        <w:ind w:left="2160" w:firstLine="720"/>
        <w:rPr>
          <w:del w:id="491" w:author="Sreekanth Settur" w:date="2021-11-16T11:51:00Z"/>
        </w:rPr>
      </w:pPr>
    </w:p>
    <w:p w14:paraId="7567E6D6" w14:textId="77777777" w:rsidR="0033732D" w:rsidDel="00975288" w:rsidRDefault="0033732D" w:rsidP="000A1DAA">
      <w:pPr>
        <w:pStyle w:val="BodyText"/>
        <w:spacing w:before="7"/>
        <w:ind w:left="2160" w:firstLine="720"/>
        <w:rPr>
          <w:del w:id="492" w:author="Sreekanth Settur" w:date="2021-11-16T11:51:00Z"/>
          <w:sz w:val="9"/>
        </w:rPr>
      </w:pPr>
    </w:p>
    <w:p w14:paraId="13B9D489" w14:textId="77777777" w:rsidR="000A1DAA" w:rsidRPr="000A1DAA" w:rsidRDefault="000A1DAA">
      <w:pPr>
        <w:pStyle w:val="BodyText"/>
        <w:spacing w:before="7"/>
        <w:rPr>
          <w:sz w:val="9"/>
        </w:rPr>
        <w:pPrChange w:id="493" w:author="Sreekanth Settur" w:date="2021-11-16T11:50:00Z">
          <w:pPr>
            <w:pStyle w:val="BodyText"/>
            <w:spacing w:before="7"/>
            <w:ind w:left="2160" w:firstLine="720"/>
          </w:pPr>
        </w:pPrChange>
      </w:pPr>
    </w:p>
    <w:p w14:paraId="0907B010" w14:textId="1664A853" w:rsidR="00D143F2" w:rsidRPr="00691B32" w:rsidRDefault="009B7C21" w:rsidP="00691B32">
      <w:pPr>
        <w:pStyle w:val="Heading2"/>
        <w:numPr>
          <w:ilvl w:val="1"/>
          <w:numId w:val="1"/>
        </w:numPr>
        <w:tabs>
          <w:tab w:val="left" w:pos="828"/>
          <w:tab w:val="left" w:pos="829"/>
        </w:tabs>
        <w:spacing w:before="0"/>
        <w:ind w:hanging="722"/>
        <w:rPr>
          <w:color w:val="006FC0"/>
          <w:u w:color="006FC0"/>
        </w:rPr>
      </w:pPr>
      <w:bookmarkStart w:id="494" w:name="_bookmark23"/>
      <w:bookmarkStart w:id="495" w:name="_Toc46509759"/>
      <w:bookmarkEnd w:id="494"/>
      <w:r w:rsidRPr="00691B32">
        <w:rPr>
          <w:color w:val="006FC0"/>
          <w:u w:color="006FC0"/>
        </w:rPr>
        <w:t>Protocol Actions</w:t>
      </w:r>
      <w:bookmarkEnd w:id="495"/>
    </w:p>
    <w:p w14:paraId="0907B011" w14:textId="77777777" w:rsidR="00D143F2" w:rsidRDefault="009B7C21">
      <w:pPr>
        <w:pStyle w:val="ListParagraph"/>
        <w:numPr>
          <w:ilvl w:val="2"/>
          <w:numId w:val="1"/>
        </w:numPr>
        <w:tabs>
          <w:tab w:val="left" w:pos="1189"/>
        </w:tabs>
        <w:spacing w:before="213"/>
        <w:ind w:hanging="361"/>
        <w:rPr>
          <w:rFonts w:ascii="Wingdings" w:hAnsi="Wingdings"/>
          <w:sz w:val="24"/>
        </w:rPr>
      </w:pPr>
      <w:r>
        <w:rPr>
          <w:sz w:val="24"/>
        </w:rPr>
        <w:t xml:space="preserve">Web App has provision to view details of all the protocols in </w:t>
      </w:r>
      <w:proofErr w:type="gramStart"/>
      <w:r>
        <w:rPr>
          <w:b/>
          <w:sz w:val="24"/>
        </w:rPr>
        <w:t>Protocols</w:t>
      </w:r>
      <w:proofErr w:type="gramEnd"/>
      <w:r>
        <w:rPr>
          <w:b/>
          <w:spacing w:val="-10"/>
          <w:sz w:val="24"/>
        </w:rPr>
        <w:t xml:space="preserve"> </w:t>
      </w:r>
      <w:r>
        <w:rPr>
          <w:sz w:val="24"/>
        </w:rPr>
        <w:t>page.</w:t>
      </w:r>
    </w:p>
    <w:p w14:paraId="0907B012" w14:textId="568185C0" w:rsidR="00D143F2" w:rsidRDefault="009B7C21">
      <w:pPr>
        <w:pStyle w:val="ListParagraph"/>
        <w:numPr>
          <w:ilvl w:val="2"/>
          <w:numId w:val="1"/>
        </w:numPr>
        <w:tabs>
          <w:tab w:val="left" w:pos="1189"/>
        </w:tabs>
        <w:spacing w:before="21"/>
        <w:ind w:hanging="361"/>
        <w:rPr>
          <w:rFonts w:ascii="Wingdings" w:hAnsi="Wingdings"/>
          <w:sz w:val="24"/>
        </w:rPr>
      </w:pPr>
      <w:r>
        <w:rPr>
          <w:sz w:val="24"/>
        </w:rPr>
        <w:t xml:space="preserve">User can choose the required protocol and the </w:t>
      </w:r>
      <w:r w:rsidR="00FC70B2">
        <w:rPr>
          <w:sz w:val="24"/>
        </w:rPr>
        <w:t>category</w:t>
      </w:r>
      <w:r>
        <w:rPr>
          <w:sz w:val="24"/>
        </w:rPr>
        <w:t xml:space="preserve"> from the drop</w:t>
      </w:r>
      <w:r>
        <w:rPr>
          <w:spacing w:val="-13"/>
          <w:sz w:val="24"/>
        </w:rPr>
        <w:t xml:space="preserve"> </w:t>
      </w:r>
      <w:r>
        <w:rPr>
          <w:sz w:val="24"/>
        </w:rPr>
        <w:t>down.</w:t>
      </w:r>
    </w:p>
    <w:p w14:paraId="0907B013" w14:textId="77777777" w:rsidR="00D143F2" w:rsidDel="008D4766" w:rsidRDefault="009B7C21">
      <w:pPr>
        <w:pStyle w:val="ListParagraph"/>
        <w:numPr>
          <w:ilvl w:val="2"/>
          <w:numId w:val="1"/>
        </w:numPr>
        <w:tabs>
          <w:tab w:val="left" w:pos="1189"/>
        </w:tabs>
        <w:spacing w:before="24"/>
        <w:ind w:hanging="361"/>
        <w:rPr>
          <w:del w:id="496" w:author="Sreekanth Settur" w:date="2021-11-16T11:51:00Z"/>
          <w:rFonts w:ascii="Wingdings" w:hAnsi="Wingdings"/>
          <w:sz w:val="24"/>
        </w:rPr>
      </w:pPr>
      <w:r>
        <w:rPr>
          <w:sz w:val="24"/>
        </w:rPr>
        <w:t>Different protocol actions can be performed by selecting from the list of</w:t>
      </w:r>
      <w:r>
        <w:rPr>
          <w:spacing w:val="-13"/>
          <w:sz w:val="24"/>
        </w:rPr>
        <w:t xml:space="preserve"> </w:t>
      </w:r>
      <w:r>
        <w:rPr>
          <w:sz w:val="24"/>
        </w:rPr>
        <w:t>actions.</w:t>
      </w:r>
    </w:p>
    <w:p w14:paraId="0907B014" w14:textId="6B7708AC" w:rsidR="00D143F2" w:rsidRPr="008D4766" w:rsidRDefault="00D143F2">
      <w:pPr>
        <w:pStyle w:val="ListParagraph"/>
        <w:numPr>
          <w:ilvl w:val="2"/>
          <w:numId w:val="1"/>
        </w:numPr>
        <w:tabs>
          <w:tab w:val="left" w:pos="1189"/>
        </w:tabs>
        <w:spacing w:before="24"/>
        <w:ind w:hanging="361"/>
        <w:rPr>
          <w:sz w:val="27"/>
          <w:rPrChange w:id="497" w:author="Sreekanth Settur" w:date="2021-11-16T11:51:00Z">
            <w:rPr/>
          </w:rPrChange>
        </w:rPr>
        <w:pPrChange w:id="498" w:author="Sreekanth Settur" w:date="2021-11-16T11:51:00Z">
          <w:pPr>
            <w:pStyle w:val="BodyText"/>
            <w:spacing w:before="11"/>
            <w:ind w:left="720"/>
          </w:pPr>
        </w:pPrChange>
      </w:pPr>
    </w:p>
    <w:p w14:paraId="0907B015" w14:textId="77777777" w:rsidR="00D143F2" w:rsidRDefault="00D143F2">
      <w:pPr>
        <w:pStyle w:val="BodyText"/>
        <w:spacing w:before="9"/>
        <w:rPr>
          <w:sz w:val="8"/>
        </w:rPr>
      </w:pPr>
    </w:p>
    <w:p w14:paraId="7001CA15" w14:textId="50A2D308" w:rsidR="000B58BD" w:rsidRDefault="000B58BD">
      <w:pPr>
        <w:pStyle w:val="BodyText"/>
        <w:spacing w:before="52"/>
      </w:pPr>
      <w:del w:id="499" w:author="Sreekanth Settur" w:date="2021-11-15T11:51:00Z">
        <w:r w:rsidDel="00B476C5">
          <w:rPr>
            <w:noProof/>
          </w:rPr>
          <w:drawing>
            <wp:inline distT="0" distB="0" distL="0" distR="0" wp14:anchorId="0A2C4470" wp14:editId="64CBCA47">
              <wp:extent cx="6457950" cy="2989580"/>
              <wp:effectExtent l="19050" t="19050" r="19050" b="203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57950" cy="2989580"/>
                      </a:xfrm>
                      <a:prstGeom prst="rect">
                        <a:avLst/>
                      </a:prstGeom>
                      <a:noFill/>
                      <a:ln w="12700">
                        <a:solidFill>
                          <a:srgbClr val="00AFEF"/>
                        </a:solidFill>
                      </a:ln>
                    </pic:spPr>
                  </pic:pic>
                </a:graphicData>
              </a:graphic>
            </wp:inline>
          </w:drawing>
        </w:r>
      </w:del>
      <w:ins w:id="500" w:author="Sreekanth Settur" w:date="2021-11-15T11:52:00Z">
        <w:r w:rsidR="00B476C5">
          <w:rPr>
            <w:noProof/>
          </w:rPr>
          <w:drawing>
            <wp:inline distT="0" distB="0" distL="0" distR="0" wp14:anchorId="1186C8BA" wp14:editId="791BE194">
              <wp:extent cx="6457950" cy="3011170"/>
              <wp:effectExtent l="0" t="0" r="0" b="0"/>
              <wp:docPr id="566" name="Picture 5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57950" cy="3011170"/>
                      </a:xfrm>
                      <a:prstGeom prst="rect">
                        <a:avLst/>
                      </a:prstGeom>
                    </pic:spPr>
                  </pic:pic>
                </a:graphicData>
              </a:graphic>
            </wp:inline>
          </w:drawing>
        </w:r>
      </w:ins>
    </w:p>
    <w:p w14:paraId="07E2AA2B" w14:textId="50949AC1" w:rsidR="007E27F1" w:rsidDel="00CF1BD0" w:rsidRDefault="00E4534B" w:rsidP="007E27F1">
      <w:pPr>
        <w:pStyle w:val="BodyText"/>
        <w:spacing w:before="52"/>
        <w:ind w:left="3600"/>
        <w:rPr>
          <w:del w:id="501" w:author="Sreekanth Settur" w:date="2021-11-17T12:23:00Z"/>
        </w:rPr>
      </w:pPr>
      <w:r>
        <w:t>Fig 3.8 Protocol Actions</w:t>
      </w:r>
    </w:p>
    <w:p w14:paraId="5C14F469" w14:textId="77777777" w:rsidR="007E27F1" w:rsidRDefault="007E27F1" w:rsidP="00CF1BD0">
      <w:pPr>
        <w:pStyle w:val="BodyText"/>
        <w:spacing w:before="52"/>
        <w:ind w:left="3600"/>
        <w:pPrChange w:id="502" w:author="Sreekanth Settur" w:date="2021-11-17T12:23:00Z">
          <w:pPr>
            <w:pStyle w:val="BodyText"/>
            <w:spacing w:before="52"/>
            <w:ind w:left="3600"/>
          </w:pPr>
        </w:pPrChange>
      </w:pPr>
    </w:p>
    <w:p w14:paraId="1CE71EE7" w14:textId="131A5343" w:rsidR="005F3844" w:rsidDel="00CF1BD0" w:rsidRDefault="007E27F1" w:rsidP="008D29BF">
      <w:pPr>
        <w:pStyle w:val="ListParagraph"/>
        <w:numPr>
          <w:ilvl w:val="2"/>
          <w:numId w:val="1"/>
        </w:numPr>
        <w:tabs>
          <w:tab w:val="left" w:pos="1189"/>
        </w:tabs>
        <w:spacing w:before="24"/>
        <w:ind w:left="0" w:firstLine="0"/>
        <w:rPr>
          <w:del w:id="503" w:author="Sreekanth Settur" w:date="2021-11-17T12:23:00Z"/>
          <w:sz w:val="24"/>
        </w:rPr>
        <w:pPrChange w:id="504" w:author="Sreekanth Settur" w:date="2021-11-17T12:23:00Z">
          <w:pPr>
            <w:pStyle w:val="ListParagraph"/>
            <w:numPr>
              <w:ilvl w:val="2"/>
              <w:numId w:val="1"/>
            </w:numPr>
            <w:tabs>
              <w:tab w:val="left" w:pos="1189"/>
            </w:tabs>
            <w:spacing w:before="24"/>
          </w:pPr>
        </w:pPrChange>
      </w:pPr>
      <w:r w:rsidRPr="00CF1BD0">
        <w:rPr>
          <w:sz w:val="24"/>
          <w:rPrChange w:id="505" w:author="Sreekanth Settur" w:date="2021-11-17T12:23:00Z">
            <w:rPr>
              <w:sz w:val="24"/>
            </w:rPr>
          </w:rPrChange>
        </w:rPr>
        <w:t>Select “Learned info Basic” from protocol options to see the OSPF learned information</w:t>
      </w:r>
    </w:p>
    <w:p w14:paraId="5C0BF8F9" w14:textId="58865FBD" w:rsidR="007C1835" w:rsidRPr="00CF1BD0" w:rsidRDefault="001728C8" w:rsidP="008D29BF">
      <w:pPr>
        <w:pStyle w:val="ListParagraph"/>
        <w:numPr>
          <w:ilvl w:val="2"/>
          <w:numId w:val="1"/>
        </w:numPr>
        <w:tabs>
          <w:tab w:val="left" w:pos="1189"/>
        </w:tabs>
        <w:spacing w:before="24"/>
        <w:ind w:left="0" w:firstLine="0"/>
        <w:rPr>
          <w:sz w:val="24"/>
          <w:rPrChange w:id="506" w:author="Sreekanth Settur" w:date="2021-11-17T12:23:00Z">
            <w:rPr>
              <w:sz w:val="24"/>
            </w:rPr>
          </w:rPrChange>
        </w:rPr>
        <w:pPrChange w:id="507" w:author="Sreekanth Settur" w:date="2021-11-17T12:23:00Z">
          <w:pPr>
            <w:pStyle w:val="ListParagraph"/>
            <w:tabs>
              <w:tab w:val="left" w:pos="1189"/>
            </w:tabs>
            <w:spacing w:before="24"/>
            <w:ind w:left="0" w:firstLine="0"/>
          </w:pPr>
        </w:pPrChange>
      </w:pPr>
      <w:del w:id="508" w:author="Sreekanth Settur" w:date="2021-11-16T13:30:00Z">
        <w:r w:rsidDel="00A01668">
          <w:rPr>
            <w:noProof/>
          </w:rPr>
          <w:drawing>
            <wp:inline distT="0" distB="0" distL="0" distR="0" wp14:anchorId="0268D8D5" wp14:editId="2A9BDDD7">
              <wp:extent cx="6457950" cy="3092450"/>
              <wp:effectExtent l="19050" t="19050" r="19050" b="127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57950" cy="3092450"/>
                      </a:xfrm>
                      <a:prstGeom prst="rect">
                        <a:avLst/>
                      </a:prstGeom>
                      <a:noFill/>
                      <a:ln w="12700">
                        <a:solidFill>
                          <a:schemeClr val="accent1"/>
                        </a:solidFill>
                      </a:ln>
                    </pic:spPr>
                  </pic:pic>
                </a:graphicData>
              </a:graphic>
            </wp:inline>
          </w:drawing>
        </w:r>
      </w:del>
      <w:ins w:id="509" w:author="Sreekanth Settur" w:date="2021-11-17T12:23:00Z">
        <w:r w:rsidR="00932B39">
          <w:rPr>
            <w:noProof/>
            <w:sz w:val="24"/>
          </w:rPr>
          <w:drawing>
            <wp:inline distT="0" distB="0" distL="0" distR="0" wp14:anchorId="3613B160" wp14:editId="4C3C6355">
              <wp:extent cx="6455804" cy="2384713"/>
              <wp:effectExtent l="19050" t="19050" r="21590" b="158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501027" cy="2401418"/>
                      </a:xfrm>
                      <a:prstGeom prst="rect">
                        <a:avLst/>
                      </a:prstGeom>
                      <a:ln w="12700">
                        <a:solidFill>
                          <a:schemeClr val="tx1"/>
                        </a:solidFill>
                      </a:ln>
                    </pic:spPr>
                  </pic:pic>
                </a:graphicData>
              </a:graphic>
            </wp:inline>
          </w:drawing>
        </w:r>
      </w:ins>
    </w:p>
    <w:p w14:paraId="5CCDB9FF" w14:textId="27A6145A" w:rsidR="003A484E" w:rsidDel="00A01668" w:rsidRDefault="007E27F1" w:rsidP="002F33DF">
      <w:pPr>
        <w:pStyle w:val="BodyText"/>
        <w:spacing w:before="52"/>
        <w:ind w:left="3600"/>
        <w:rPr>
          <w:del w:id="510" w:author="Sreekanth Settur" w:date="2021-11-16T13:30:00Z"/>
        </w:rPr>
      </w:pPr>
      <w:r>
        <w:t xml:space="preserve">Fig </w:t>
      </w:r>
      <w:r w:rsidRPr="007E27F1">
        <w:t>3.9 OSPF learned info</w:t>
      </w:r>
    </w:p>
    <w:p w14:paraId="296785C8" w14:textId="4F46801C" w:rsidR="00057A39" w:rsidDel="00A01668" w:rsidRDefault="00057A39" w:rsidP="002F33DF">
      <w:pPr>
        <w:pStyle w:val="BodyText"/>
        <w:spacing w:before="52"/>
        <w:ind w:left="3600"/>
        <w:rPr>
          <w:del w:id="511" w:author="Sreekanth Settur" w:date="2021-11-16T13:30:00Z"/>
        </w:rPr>
      </w:pPr>
    </w:p>
    <w:p w14:paraId="70AF297B" w14:textId="2CE84697" w:rsidR="00057A39" w:rsidDel="00A01668" w:rsidRDefault="00057A39" w:rsidP="00BA21E5">
      <w:pPr>
        <w:pStyle w:val="BodyText"/>
        <w:spacing w:before="52"/>
        <w:rPr>
          <w:del w:id="512" w:author="Sreekanth Settur" w:date="2021-11-16T13:30:00Z"/>
        </w:rPr>
      </w:pPr>
    </w:p>
    <w:p w14:paraId="65E8E5EC" w14:textId="77777777" w:rsidR="00691B32" w:rsidDel="00A01668" w:rsidRDefault="00691B32" w:rsidP="00BA21E5">
      <w:pPr>
        <w:pStyle w:val="BodyText"/>
        <w:spacing w:before="52"/>
        <w:rPr>
          <w:del w:id="513" w:author="Sreekanth Settur" w:date="2021-11-16T13:30:00Z"/>
        </w:rPr>
      </w:pPr>
    </w:p>
    <w:p w14:paraId="32C2EAC8" w14:textId="77777777" w:rsidR="00072659" w:rsidRPr="007E27F1" w:rsidRDefault="00072659">
      <w:pPr>
        <w:pStyle w:val="BodyText"/>
        <w:spacing w:before="52"/>
        <w:ind w:left="3600"/>
        <w:pPrChange w:id="514" w:author="Sreekanth Settur" w:date="2021-11-16T13:30:00Z">
          <w:pPr>
            <w:pStyle w:val="BodyText"/>
            <w:spacing w:before="52"/>
          </w:pPr>
        </w:pPrChange>
      </w:pPr>
    </w:p>
    <w:p w14:paraId="53C5F81F" w14:textId="2906D1D4" w:rsidR="00802451" w:rsidRPr="00691B32" w:rsidDel="009227AC" w:rsidRDefault="009B7C21" w:rsidP="00691B32">
      <w:pPr>
        <w:pStyle w:val="Heading2"/>
        <w:numPr>
          <w:ilvl w:val="1"/>
          <w:numId w:val="1"/>
        </w:numPr>
        <w:tabs>
          <w:tab w:val="left" w:pos="828"/>
          <w:tab w:val="left" w:pos="829"/>
        </w:tabs>
        <w:spacing w:before="0"/>
        <w:ind w:hanging="722"/>
        <w:rPr>
          <w:del w:id="515" w:author="Sreekanth Settur" w:date="2021-11-16T13:30:00Z"/>
          <w:color w:val="006FC0"/>
          <w:u w:color="006FC0"/>
        </w:rPr>
      </w:pPr>
      <w:bookmarkStart w:id="516" w:name="_Toc46509760"/>
      <w:r w:rsidRPr="00691B32">
        <w:rPr>
          <w:color w:val="006FC0"/>
          <w:u w:color="006FC0"/>
        </w:rPr>
        <w:lastRenderedPageBreak/>
        <w:t>Add Traffic item</w:t>
      </w:r>
      <w:bookmarkEnd w:id="516"/>
    </w:p>
    <w:p w14:paraId="05AC772E" w14:textId="77777777" w:rsidR="00431F46" w:rsidRPr="009227AC" w:rsidRDefault="00431F46">
      <w:pPr>
        <w:pStyle w:val="Heading2"/>
        <w:numPr>
          <w:ilvl w:val="1"/>
          <w:numId w:val="1"/>
        </w:numPr>
        <w:tabs>
          <w:tab w:val="left" w:pos="828"/>
          <w:tab w:val="left" w:pos="829"/>
        </w:tabs>
        <w:spacing w:before="0"/>
        <w:ind w:hanging="722"/>
        <w:rPr>
          <w:color w:val="006FC0"/>
          <w:sz w:val="28"/>
          <w:rPrChange w:id="517" w:author="Sreekanth Settur" w:date="2021-11-16T13:30:00Z">
            <w:rPr/>
          </w:rPrChange>
        </w:rPr>
        <w:pPrChange w:id="518" w:author="Sreekanth Settur" w:date="2021-11-16T13:30:00Z">
          <w:pPr>
            <w:pStyle w:val="ListParagraph"/>
            <w:tabs>
              <w:tab w:val="left" w:pos="828"/>
              <w:tab w:val="left" w:pos="829"/>
            </w:tabs>
            <w:spacing w:before="188"/>
            <w:ind w:left="828" w:firstLine="0"/>
          </w:pPr>
        </w:pPrChange>
      </w:pPr>
    </w:p>
    <w:p w14:paraId="0907B01C" w14:textId="77777777" w:rsidR="00D143F2" w:rsidRPr="00E4534B" w:rsidRDefault="009B7C21" w:rsidP="00E4534B">
      <w:pPr>
        <w:pStyle w:val="ListParagraph"/>
        <w:numPr>
          <w:ilvl w:val="2"/>
          <w:numId w:val="1"/>
        </w:numPr>
        <w:tabs>
          <w:tab w:val="left" w:pos="1189"/>
        </w:tabs>
        <w:spacing w:before="24"/>
        <w:ind w:hanging="361"/>
        <w:rPr>
          <w:sz w:val="24"/>
        </w:rPr>
      </w:pPr>
      <w:r w:rsidRPr="00E4534B">
        <w:rPr>
          <w:sz w:val="24"/>
        </w:rPr>
        <w:t>Configures the traffic streams on the specified ports.</w:t>
      </w:r>
    </w:p>
    <w:p w14:paraId="0907B01D" w14:textId="77777777" w:rsidR="00D143F2" w:rsidRDefault="009B7C21">
      <w:pPr>
        <w:pStyle w:val="ListParagraph"/>
        <w:numPr>
          <w:ilvl w:val="2"/>
          <w:numId w:val="1"/>
        </w:numPr>
        <w:tabs>
          <w:tab w:val="left" w:pos="1189"/>
        </w:tabs>
        <w:spacing w:before="24"/>
        <w:ind w:hanging="361"/>
        <w:rPr>
          <w:rFonts w:ascii="Wingdings" w:hAnsi="Wingdings"/>
          <w:sz w:val="24"/>
        </w:rPr>
      </w:pPr>
      <w:r>
        <w:rPr>
          <w:sz w:val="24"/>
        </w:rPr>
        <w:t xml:space="preserve">Select Traffic type from the dropdown list </w:t>
      </w:r>
      <w:proofErr w:type="gramStart"/>
      <w:r>
        <w:rPr>
          <w:sz w:val="24"/>
        </w:rPr>
        <w:t>Ex :</w:t>
      </w:r>
      <w:proofErr w:type="gramEnd"/>
      <w:r>
        <w:rPr>
          <w:spacing w:val="-4"/>
          <w:sz w:val="24"/>
        </w:rPr>
        <w:t xml:space="preserve"> </w:t>
      </w:r>
      <w:r>
        <w:rPr>
          <w:sz w:val="24"/>
        </w:rPr>
        <w:t>IPv4.</w:t>
      </w:r>
    </w:p>
    <w:p w14:paraId="0907B01E" w14:textId="77777777" w:rsidR="00D143F2" w:rsidRDefault="009B7C21">
      <w:pPr>
        <w:pStyle w:val="ListParagraph"/>
        <w:numPr>
          <w:ilvl w:val="2"/>
          <w:numId w:val="1"/>
        </w:numPr>
        <w:tabs>
          <w:tab w:val="left" w:pos="1189"/>
        </w:tabs>
        <w:spacing w:before="24"/>
        <w:ind w:hanging="361"/>
        <w:rPr>
          <w:rFonts w:ascii="Wingdings" w:hAnsi="Wingdings"/>
          <w:sz w:val="24"/>
        </w:rPr>
      </w:pPr>
      <w:r>
        <w:rPr>
          <w:sz w:val="24"/>
        </w:rPr>
        <w:t xml:space="preserve">Choose Source and Destination from </w:t>
      </w:r>
      <w:r>
        <w:rPr>
          <w:b/>
          <w:sz w:val="24"/>
        </w:rPr>
        <w:t>Add Traffic</w:t>
      </w:r>
      <w:r>
        <w:rPr>
          <w:b/>
          <w:spacing w:val="-7"/>
          <w:sz w:val="24"/>
        </w:rPr>
        <w:t xml:space="preserve"> </w:t>
      </w:r>
      <w:r>
        <w:rPr>
          <w:sz w:val="24"/>
        </w:rPr>
        <w:t>window.</w:t>
      </w:r>
    </w:p>
    <w:p w14:paraId="0907B01F" w14:textId="77777777" w:rsidR="00D143F2" w:rsidRDefault="009B7C21">
      <w:pPr>
        <w:pStyle w:val="BodyText"/>
        <w:spacing w:before="182"/>
        <w:ind w:left="107"/>
      </w:pPr>
      <w:r>
        <w:t>*Changing Mesh settings is optional</w:t>
      </w:r>
    </w:p>
    <w:p w14:paraId="0907B020" w14:textId="02BCB4B8" w:rsidR="00D143F2" w:rsidRDefault="00342894">
      <w:pPr>
        <w:pStyle w:val="BodyText"/>
        <w:spacing w:before="7"/>
        <w:ind w:left="107"/>
        <w:rPr>
          <w:ins w:id="519" w:author="Sreekanth Settur" w:date="2021-11-15T15:12:00Z"/>
          <w:noProof/>
        </w:rPr>
        <w:pPrChange w:id="520" w:author="Sreekanth Settur" w:date="2021-11-15T15:19:00Z">
          <w:pPr>
            <w:pStyle w:val="BodyText"/>
            <w:spacing w:before="7"/>
          </w:pPr>
        </w:pPrChange>
      </w:pPr>
      <w:ins w:id="521" w:author="Sreekanth Settur" w:date="2021-11-15T15:12:00Z">
        <w:r>
          <w:rPr>
            <w:noProof/>
          </w:rPr>
          <w:drawing>
            <wp:inline distT="0" distB="0" distL="0" distR="0" wp14:anchorId="1C6DA5FA" wp14:editId="510D1D0B">
              <wp:extent cx="6457950" cy="3503930"/>
              <wp:effectExtent l="19050" t="19050" r="19050" b="20320"/>
              <wp:docPr id="567" name="Picture 5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Text&#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57950" cy="3503930"/>
                      </a:xfrm>
                      <a:prstGeom prst="rect">
                        <a:avLst/>
                      </a:prstGeom>
                      <a:ln w="12700">
                        <a:solidFill>
                          <a:schemeClr val="accent1"/>
                        </a:solidFill>
                      </a:ln>
                    </pic:spPr>
                  </pic:pic>
                </a:graphicData>
              </a:graphic>
            </wp:inline>
          </w:drawing>
        </w:r>
      </w:ins>
      <w:del w:id="522" w:author="Sreekanth Settur" w:date="2021-11-15T15:12:00Z">
        <w:r w:rsidR="00627DFE" w:rsidDel="00342894">
          <w:rPr>
            <w:noProof/>
          </w:rPr>
          <mc:AlternateContent>
            <mc:Choice Requires="wpg">
              <w:drawing>
                <wp:anchor distT="0" distB="0" distL="0" distR="0" simplePos="0" relativeHeight="487592960" behindDoc="1" locked="0" layoutInCell="1" allowOverlap="1" wp14:anchorId="0907B088" wp14:editId="3AB54F09">
                  <wp:simplePos x="0" y="0"/>
                  <wp:positionH relativeFrom="page">
                    <wp:posOffset>646430</wp:posOffset>
                  </wp:positionH>
                  <wp:positionV relativeFrom="paragraph">
                    <wp:posOffset>122555</wp:posOffset>
                  </wp:positionV>
                  <wp:extent cx="6312535" cy="1879600"/>
                  <wp:effectExtent l="0" t="0" r="0" b="0"/>
                  <wp:wrapTopAndBottom/>
                  <wp:docPr id="32"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2535" cy="1879600"/>
                            <a:chOff x="1018" y="193"/>
                            <a:chExt cx="9941" cy="2960"/>
                          </a:xfrm>
                        </wpg:grpSpPr>
                        <pic:pic xmlns:pic="http://schemas.openxmlformats.org/drawingml/2006/picture">
                          <pic:nvPicPr>
                            <pic:cNvPr id="33"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038" y="213"/>
                              <a:ext cx="9901" cy="2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Rectangle 30"/>
                          <wps:cNvSpPr>
                            <a:spLocks noChangeArrowheads="1"/>
                          </wps:cNvSpPr>
                          <wps:spPr bwMode="auto">
                            <a:xfrm>
                              <a:off x="1028" y="203"/>
                              <a:ext cx="9921" cy="2940"/>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ECA030" id="Group 29" o:spid="_x0000_s1026" style="position:absolute;margin-left:50.9pt;margin-top:9.65pt;width:497.05pt;height:148pt;z-index:-15723520;mso-wrap-distance-left:0;mso-wrap-distance-right:0;mso-position-horizontal-relative:page" coordorigin="1018,193" coordsize="9941,2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">
                  <v:shape id="Picture 31" o:spid="_x0000_s1027" type="#_x0000_t75" style="position:absolute;left:1038;top:213;width:9901;height:2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">
                    <v:imagedata r:id="rId72" o:title=""/>
                  </v:shape>
                  <v:rect id="Rectangle 30" o:spid="_x0000_s1028" style="position:absolute;left:1028;top:203;width:9921;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" filled="f" strokecolor="#00afef" strokeweight="1pt"/>
                  <w10:wrap type="topAndBottom" anchorx="page"/>
                </v:group>
              </w:pict>
            </mc:Fallback>
          </mc:AlternateContent>
        </w:r>
      </w:del>
    </w:p>
    <w:p w14:paraId="680F1D67" w14:textId="770700F4" w:rsidR="00342894" w:rsidDel="00342894" w:rsidRDefault="00342894">
      <w:pPr>
        <w:pStyle w:val="BodyText"/>
        <w:spacing w:before="7"/>
        <w:rPr>
          <w:del w:id="523" w:author="Sreekanth Settur" w:date="2021-11-15T15:12:00Z"/>
          <w:sz w:val="12"/>
        </w:rPr>
      </w:pPr>
      <w:ins w:id="524" w:author="Sreekanth Settur" w:date="2021-11-15T15:12:00Z">
        <w:r>
          <w:tab/>
        </w:r>
        <w:r>
          <w:tab/>
        </w:r>
        <w:r>
          <w:tab/>
        </w:r>
        <w:r>
          <w:tab/>
        </w:r>
        <w:r>
          <w:tab/>
        </w:r>
      </w:ins>
    </w:p>
    <w:p w14:paraId="5B5B629D" w14:textId="18D502E7" w:rsidR="00121C4C" w:rsidRDefault="009B7C21">
      <w:pPr>
        <w:pStyle w:val="BodyText"/>
        <w:spacing w:before="154"/>
        <w:ind w:right="2985"/>
        <w:pPrChange w:id="525" w:author="Sreekanth Settur" w:date="2021-11-15T15:12:00Z">
          <w:pPr>
            <w:pStyle w:val="BodyText"/>
            <w:spacing w:before="154"/>
            <w:ind w:left="2927" w:right="2985"/>
            <w:jc w:val="center"/>
          </w:pPr>
        </w:pPrChange>
      </w:pPr>
      <w:r>
        <w:t>Fig 3.9 Add Traffic item</w:t>
      </w:r>
    </w:p>
    <w:p w14:paraId="40A55FFC" w14:textId="77777777" w:rsidR="00121C4C" w:rsidRDefault="00121C4C" w:rsidP="00237E87"/>
    <w:p w14:paraId="4CDF0BB9" w14:textId="746A3725" w:rsidR="006B2FA7" w:rsidRDefault="00F37DBB" w:rsidP="006B2FA7">
      <w:pPr>
        <w:pStyle w:val="ListParagraph"/>
        <w:numPr>
          <w:ilvl w:val="2"/>
          <w:numId w:val="1"/>
        </w:numPr>
        <w:tabs>
          <w:tab w:val="left" w:pos="1189"/>
        </w:tabs>
        <w:spacing w:before="24"/>
        <w:ind w:hanging="361"/>
        <w:rPr>
          <w:sz w:val="24"/>
        </w:rPr>
      </w:pPr>
      <w:r w:rsidRPr="00121C4C">
        <w:rPr>
          <w:sz w:val="24"/>
        </w:rPr>
        <w:t>Add ‘Endpoint Set’ by selecting source and destination by selecting respective topology</w:t>
      </w:r>
    </w:p>
    <w:p w14:paraId="29D28479" w14:textId="77777777" w:rsidR="006B2FA7" w:rsidRPr="006B2FA7" w:rsidRDefault="006B2FA7" w:rsidP="006B2FA7">
      <w:pPr>
        <w:pStyle w:val="ListParagraph"/>
        <w:tabs>
          <w:tab w:val="left" w:pos="1189"/>
        </w:tabs>
        <w:spacing w:before="24"/>
        <w:ind w:firstLine="0"/>
        <w:rPr>
          <w:sz w:val="24"/>
        </w:rPr>
      </w:pPr>
    </w:p>
    <w:p w14:paraId="0CF6F537" w14:textId="2ACEF184" w:rsidR="00F37DBB" w:rsidRDefault="00F37DBB" w:rsidP="006B2FA7">
      <w:pPr>
        <w:pStyle w:val="ListParagraph"/>
        <w:ind w:left="0" w:firstLine="0"/>
      </w:pPr>
      <w:del w:id="526" w:author="Sreekanth Settur" w:date="2021-11-15T15:19:00Z">
        <w:r w:rsidDel="00070E31">
          <w:rPr>
            <w:noProof/>
          </w:rPr>
          <w:drawing>
            <wp:inline distT="0" distB="0" distL="0" distR="0" wp14:anchorId="1A9EC00C" wp14:editId="58A5EF8C">
              <wp:extent cx="6457950" cy="3082290"/>
              <wp:effectExtent l="19050" t="19050" r="19050" b="2286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57950" cy="3082290"/>
                      </a:xfrm>
                      <a:prstGeom prst="rect">
                        <a:avLst/>
                      </a:prstGeom>
                      <a:noFill/>
                      <a:ln w="12700">
                        <a:solidFill>
                          <a:schemeClr val="accent1"/>
                        </a:solidFill>
                      </a:ln>
                    </pic:spPr>
                  </pic:pic>
                </a:graphicData>
              </a:graphic>
            </wp:inline>
          </w:drawing>
        </w:r>
      </w:del>
      <w:ins w:id="527" w:author="Sreekanth Settur" w:date="2021-11-17T12:26:00Z">
        <w:r w:rsidR="005A2DE8">
          <w:rPr>
            <w:noProof/>
          </w:rPr>
          <w:drawing>
            <wp:inline distT="0" distB="0" distL="0" distR="0" wp14:anchorId="60141DC8" wp14:editId="377E5F50">
              <wp:extent cx="6457950" cy="3095625"/>
              <wp:effectExtent l="19050" t="19050" r="19050" b="28575"/>
              <wp:docPr id="9" name="Picture 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alenda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457950" cy="3095625"/>
                      </a:xfrm>
                      <a:prstGeom prst="rect">
                        <a:avLst/>
                      </a:prstGeom>
                      <a:ln w="12700">
                        <a:solidFill>
                          <a:schemeClr val="tx1"/>
                        </a:solidFill>
                      </a:ln>
                    </pic:spPr>
                  </pic:pic>
                </a:graphicData>
              </a:graphic>
            </wp:inline>
          </w:drawing>
        </w:r>
      </w:ins>
    </w:p>
    <w:p w14:paraId="41DDA332" w14:textId="2183CCC2" w:rsidR="001B1B8B" w:rsidDel="0066349D" w:rsidRDefault="002C5305">
      <w:pPr>
        <w:pStyle w:val="BodyText"/>
        <w:spacing w:before="154"/>
        <w:ind w:left="2880" w:right="2985" w:firstLine="720"/>
        <w:jc w:val="center"/>
        <w:rPr>
          <w:del w:id="528" w:author="Sreekanth Settur" w:date="2021-11-16T13:30:00Z"/>
        </w:rPr>
        <w:pPrChange w:id="529" w:author="Sreekanth Settur" w:date="2021-11-16T13:30:00Z">
          <w:pPr>
            <w:pStyle w:val="BodyText"/>
            <w:spacing w:before="154"/>
            <w:ind w:left="2927" w:right="2985"/>
            <w:jc w:val="center"/>
          </w:pPr>
        </w:pPrChange>
      </w:pPr>
      <w:r>
        <w:t>Fig 3.1</w:t>
      </w:r>
      <w:r w:rsidR="001B1B8B">
        <w:t>0</w:t>
      </w:r>
      <w:r>
        <w:t xml:space="preserve"> Add Endpoint Set</w:t>
      </w:r>
    </w:p>
    <w:p w14:paraId="6D20D0F1" w14:textId="1EFCA2DA" w:rsidR="00015CDD" w:rsidDel="00753AC2" w:rsidRDefault="00015CDD">
      <w:pPr>
        <w:pStyle w:val="BodyText"/>
        <w:spacing w:before="154"/>
        <w:ind w:left="2880" w:right="2985" w:firstLine="720"/>
        <w:rPr>
          <w:del w:id="530" w:author="Sreekanth Settur" w:date="2021-11-16T13:30:00Z"/>
        </w:rPr>
        <w:pPrChange w:id="531" w:author="Sreekanth Settur" w:date="2021-11-16T13:30:00Z">
          <w:pPr>
            <w:pStyle w:val="BodyText"/>
            <w:spacing w:before="154"/>
            <w:ind w:left="2927" w:right="2985"/>
            <w:jc w:val="center"/>
          </w:pPr>
        </w:pPrChange>
      </w:pPr>
    </w:p>
    <w:p w14:paraId="5D0059A3" w14:textId="717BB740" w:rsidR="00015CDD" w:rsidDel="00753AC2" w:rsidRDefault="00015CDD">
      <w:pPr>
        <w:pStyle w:val="BodyText"/>
        <w:spacing w:before="154"/>
        <w:ind w:left="2880" w:right="2985" w:firstLine="720"/>
        <w:rPr>
          <w:del w:id="532" w:author="Sreekanth Settur" w:date="2021-11-16T13:30:00Z"/>
        </w:rPr>
        <w:pPrChange w:id="533" w:author="Sreekanth Settur" w:date="2021-11-16T13:30:00Z">
          <w:pPr>
            <w:pStyle w:val="BodyText"/>
            <w:spacing w:before="154"/>
            <w:ind w:left="2927" w:right="2985"/>
            <w:jc w:val="center"/>
          </w:pPr>
        </w:pPrChange>
      </w:pPr>
    </w:p>
    <w:p w14:paraId="323207D0" w14:textId="77777777" w:rsidR="00015CDD" w:rsidDel="00753AC2" w:rsidRDefault="00015CDD">
      <w:pPr>
        <w:pStyle w:val="BodyText"/>
        <w:spacing w:before="154"/>
        <w:ind w:left="2880" w:right="2985" w:firstLine="720"/>
        <w:rPr>
          <w:del w:id="534" w:author="Sreekanth Settur" w:date="2021-11-16T13:30:00Z"/>
        </w:rPr>
        <w:pPrChange w:id="535" w:author="Sreekanth Settur" w:date="2021-11-16T13:30:00Z">
          <w:pPr>
            <w:pStyle w:val="BodyText"/>
            <w:spacing w:before="154"/>
            <w:ind w:left="2927" w:right="2985"/>
            <w:jc w:val="center"/>
          </w:pPr>
        </w:pPrChange>
      </w:pPr>
    </w:p>
    <w:p w14:paraId="68B24F81" w14:textId="77777777" w:rsidR="001B1B8B" w:rsidRDefault="001B1B8B">
      <w:pPr>
        <w:pStyle w:val="BodyText"/>
        <w:spacing w:before="154"/>
        <w:ind w:left="2880" w:right="2985" w:firstLine="720"/>
        <w:pPrChange w:id="536" w:author="Sreekanth Settur" w:date="2021-11-16T13:30:00Z">
          <w:pPr>
            <w:pStyle w:val="BodyText"/>
            <w:spacing w:before="154"/>
            <w:ind w:left="2927" w:right="2985"/>
            <w:jc w:val="center"/>
          </w:pPr>
        </w:pPrChange>
      </w:pPr>
    </w:p>
    <w:p w14:paraId="0907B024" w14:textId="77777777" w:rsidR="00D143F2" w:rsidRPr="00015CDD" w:rsidRDefault="009B7C21" w:rsidP="00015CDD">
      <w:pPr>
        <w:pStyle w:val="Heading2"/>
        <w:numPr>
          <w:ilvl w:val="1"/>
          <w:numId w:val="1"/>
        </w:numPr>
        <w:tabs>
          <w:tab w:val="left" w:pos="828"/>
          <w:tab w:val="left" w:pos="829"/>
        </w:tabs>
        <w:spacing w:before="0"/>
        <w:ind w:hanging="722"/>
        <w:rPr>
          <w:color w:val="006FC0"/>
          <w:u w:color="006FC0"/>
        </w:rPr>
      </w:pPr>
      <w:bookmarkStart w:id="537" w:name="_bookmark25"/>
      <w:bookmarkStart w:id="538" w:name="_Toc46509761"/>
      <w:bookmarkEnd w:id="537"/>
      <w:r w:rsidRPr="00015CDD">
        <w:rPr>
          <w:color w:val="006FC0"/>
          <w:u w:color="006FC0"/>
        </w:rPr>
        <w:lastRenderedPageBreak/>
        <w:t>Edit packet and setup flow groups</w:t>
      </w:r>
      <w:bookmarkEnd w:id="538"/>
    </w:p>
    <w:p w14:paraId="0907B025" w14:textId="77777777" w:rsidR="00D143F2" w:rsidRDefault="009B7C21">
      <w:pPr>
        <w:pStyle w:val="ListParagraph"/>
        <w:numPr>
          <w:ilvl w:val="2"/>
          <w:numId w:val="1"/>
        </w:numPr>
        <w:tabs>
          <w:tab w:val="left" w:pos="1100"/>
        </w:tabs>
        <w:spacing w:before="210"/>
        <w:ind w:left="1099" w:hanging="361"/>
        <w:rPr>
          <w:rFonts w:ascii="Wingdings" w:hAnsi="Wingdings"/>
          <w:sz w:val="24"/>
        </w:rPr>
      </w:pPr>
      <w:r>
        <w:rPr>
          <w:sz w:val="24"/>
        </w:rPr>
        <w:t xml:space="preserve">Click on </w:t>
      </w:r>
      <w:r>
        <w:rPr>
          <w:b/>
          <w:sz w:val="24"/>
        </w:rPr>
        <w:t xml:space="preserve">Traffic item </w:t>
      </w:r>
      <w:r>
        <w:rPr>
          <w:sz w:val="24"/>
        </w:rPr>
        <w:t>to view flow groups</w:t>
      </w:r>
      <w:r>
        <w:rPr>
          <w:spacing w:val="-1"/>
          <w:sz w:val="24"/>
        </w:rPr>
        <w:t xml:space="preserve"> </w:t>
      </w:r>
      <w:r>
        <w:rPr>
          <w:sz w:val="24"/>
        </w:rPr>
        <w:t>grid.</w:t>
      </w:r>
    </w:p>
    <w:p w14:paraId="0907B026" w14:textId="77777777" w:rsidR="00D143F2" w:rsidRDefault="009B7C21">
      <w:pPr>
        <w:pStyle w:val="ListParagraph"/>
        <w:numPr>
          <w:ilvl w:val="2"/>
          <w:numId w:val="1"/>
        </w:numPr>
        <w:tabs>
          <w:tab w:val="left" w:pos="1100"/>
        </w:tabs>
        <w:spacing w:before="24" w:line="259" w:lineRule="auto"/>
        <w:ind w:left="1099" w:right="168"/>
        <w:rPr>
          <w:rFonts w:ascii="Wingdings" w:hAnsi="Wingdings"/>
          <w:sz w:val="24"/>
        </w:rPr>
      </w:pPr>
      <w:r>
        <w:rPr>
          <w:b/>
          <w:sz w:val="24"/>
        </w:rPr>
        <w:t xml:space="preserve">Traffic Item </w:t>
      </w:r>
      <w:r>
        <w:rPr>
          <w:sz w:val="24"/>
        </w:rPr>
        <w:t xml:space="preserve">and </w:t>
      </w:r>
      <w:r>
        <w:rPr>
          <w:b/>
          <w:sz w:val="24"/>
        </w:rPr>
        <w:t xml:space="preserve">Flow Groups </w:t>
      </w:r>
      <w:r>
        <w:rPr>
          <w:sz w:val="24"/>
        </w:rPr>
        <w:t>grids are interactive, user can edit the fields and save the configuration.</w:t>
      </w:r>
    </w:p>
    <w:p w14:paraId="0E1D5686" w14:textId="14E63C8A" w:rsidR="00942528" w:rsidRPr="00237E87" w:rsidRDefault="009B7C21" w:rsidP="00237E87">
      <w:pPr>
        <w:pStyle w:val="ListParagraph"/>
        <w:numPr>
          <w:ilvl w:val="2"/>
          <w:numId w:val="1"/>
        </w:numPr>
        <w:tabs>
          <w:tab w:val="left" w:pos="1100"/>
        </w:tabs>
        <w:spacing w:line="259" w:lineRule="auto"/>
        <w:ind w:left="1099" w:right="159"/>
        <w:rPr>
          <w:rFonts w:ascii="Wingdings" w:hAnsi="Wingdings"/>
          <w:sz w:val="24"/>
        </w:rPr>
      </w:pPr>
      <w:r>
        <w:rPr>
          <w:sz w:val="24"/>
        </w:rPr>
        <w:t xml:space="preserve">Create the flow groups based on the selectable packet fields, </w:t>
      </w:r>
      <w:proofErr w:type="gramStart"/>
      <w:r>
        <w:rPr>
          <w:sz w:val="24"/>
        </w:rPr>
        <w:t>One</w:t>
      </w:r>
      <w:proofErr w:type="gramEnd"/>
      <w:r>
        <w:rPr>
          <w:sz w:val="24"/>
        </w:rPr>
        <w:t xml:space="preserve"> flow group/high-level stream is created for each selected</w:t>
      </w:r>
      <w:r>
        <w:rPr>
          <w:spacing w:val="-2"/>
          <w:sz w:val="24"/>
        </w:rPr>
        <w:t xml:space="preserve"> </w:t>
      </w:r>
      <w:r>
        <w:rPr>
          <w:sz w:val="24"/>
        </w:rPr>
        <w:t>field.</w:t>
      </w:r>
    </w:p>
    <w:p w14:paraId="0907B028" w14:textId="5FAD35B3" w:rsidR="00D143F2" w:rsidRDefault="009B7C21">
      <w:pPr>
        <w:pStyle w:val="BodyText"/>
        <w:spacing w:before="158"/>
        <w:ind w:left="107"/>
      </w:pPr>
      <w:r>
        <w:t>*Editing the traffic item and setting up the flow group is optional</w:t>
      </w:r>
    </w:p>
    <w:p w14:paraId="12F1FD61" w14:textId="1C99A001" w:rsidR="00237E87" w:rsidRDefault="009D7EF4">
      <w:pPr>
        <w:pStyle w:val="BodyText"/>
        <w:spacing w:before="158"/>
        <w:ind w:left="107"/>
      </w:pPr>
      <w:ins w:id="539" w:author="Sreekanth Settur" w:date="2021-11-15T15:34:00Z">
        <w:r>
          <w:rPr>
            <w:noProof/>
          </w:rPr>
          <w:drawing>
            <wp:inline distT="0" distB="0" distL="0" distR="0" wp14:anchorId="4C9C145D" wp14:editId="6C850314">
              <wp:extent cx="6457950" cy="3524885"/>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57950" cy="3524885"/>
                      </a:xfrm>
                      <a:prstGeom prst="rect">
                        <a:avLst/>
                      </a:prstGeom>
                    </pic:spPr>
                  </pic:pic>
                </a:graphicData>
              </a:graphic>
            </wp:inline>
          </w:drawing>
        </w:r>
      </w:ins>
      <w:del w:id="540" w:author="Sreekanth Settur" w:date="2021-11-15T15:33:00Z">
        <w:r w:rsidR="00237E87" w:rsidDel="009D7EF4">
          <w:rPr>
            <w:noProof/>
          </w:rPr>
          <mc:AlternateContent>
            <mc:Choice Requires="wpg">
              <w:drawing>
                <wp:anchor distT="0" distB="0" distL="0" distR="0" simplePos="0" relativeHeight="487611392" behindDoc="1" locked="0" layoutInCell="1" allowOverlap="1" wp14:anchorId="4BF6D58C" wp14:editId="45D413C5">
                  <wp:simplePos x="0" y="0"/>
                  <wp:positionH relativeFrom="page">
                    <wp:posOffset>571500</wp:posOffset>
                  </wp:positionH>
                  <wp:positionV relativeFrom="paragraph">
                    <wp:posOffset>288925</wp:posOffset>
                  </wp:positionV>
                  <wp:extent cx="6355715" cy="2700020"/>
                  <wp:effectExtent l="0" t="0" r="6985" b="5080"/>
                  <wp:wrapTopAndBottom/>
                  <wp:docPr id="2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5715" cy="2700020"/>
                            <a:chOff x="1018" y="195"/>
                            <a:chExt cx="10009" cy="3901"/>
                          </a:xfrm>
                        </wpg:grpSpPr>
                        <pic:pic xmlns:pic="http://schemas.openxmlformats.org/drawingml/2006/picture">
                          <pic:nvPicPr>
                            <pic:cNvPr id="3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038" y="214"/>
                              <a:ext cx="9969" cy="3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27"/>
                          <wps:cNvSpPr>
                            <a:spLocks noChangeArrowheads="1"/>
                          </wps:cNvSpPr>
                          <wps:spPr bwMode="auto">
                            <a:xfrm>
                              <a:off x="1028" y="204"/>
                              <a:ext cx="9989" cy="3881"/>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8F9A2" id="Group 26" o:spid="_x0000_s1026" style="position:absolute;margin-left:45pt;margin-top:22.75pt;width:500.45pt;height:212.6pt;z-index:-15705088;mso-wrap-distance-left:0;mso-wrap-distance-right:0;mso-position-horizontal-relative:page" coordorigin="1018,195" coordsize="10009,39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">
                  <v:shape id="Picture 28" o:spid="_x0000_s1027" type="#_x0000_t75" style="position:absolute;left:1038;top:214;width:9969;height:3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">
                    <v:imagedata r:id="rId77" o:title=""/>
                  </v:shape>
                  <v:rect id="Rectangle 27" o:spid="_x0000_s1028" style="position:absolute;left:1028;top:204;width:9989;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" filled="f" strokecolor="#00afef" strokeweight="1pt"/>
                  <w10:wrap type="topAndBottom" anchorx="page"/>
                </v:group>
              </w:pict>
            </mc:Fallback>
          </mc:AlternateContent>
        </w:r>
      </w:del>
    </w:p>
    <w:p w14:paraId="46F45846" w14:textId="77777777" w:rsidR="00D143F2" w:rsidRDefault="00237E87" w:rsidP="00251CD5">
      <w:pPr>
        <w:ind w:left="2880" w:firstLine="47"/>
      </w:pPr>
      <w:r>
        <w:t>Fig 3.1</w:t>
      </w:r>
      <w:r w:rsidR="001C4540">
        <w:t>1</w:t>
      </w:r>
      <w:r>
        <w:t xml:space="preserve"> Edit Packet and setup flow group</w:t>
      </w:r>
      <w:r w:rsidR="003A3843">
        <w:t>s</w:t>
      </w:r>
    </w:p>
    <w:p w14:paraId="12162F4D" w14:textId="77777777" w:rsidR="0010604C" w:rsidRDefault="0010604C" w:rsidP="0010604C">
      <w:pPr>
        <w:rPr>
          <w:sz w:val="9"/>
        </w:rPr>
      </w:pPr>
    </w:p>
    <w:p w14:paraId="31741950" w14:textId="77777777" w:rsidR="0010604C" w:rsidRDefault="0010604C" w:rsidP="0010604C">
      <w:pPr>
        <w:rPr>
          <w:sz w:val="9"/>
        </w:rPr>
      </w:pPr>
    </w:p>
    <w:p w14:paraId="55F00377" w14:textId="5563AF13" w:rsidR="0010604C" w:rsidRPr="007A31D2" w:rsidRDefault="0010604C" w:rsidP="007A31D2">
      <w:pPr>
        <w:pStyle w:val="Heading2"/>
        <w:numPr>
          <w:ilvl w:val="1"/>
          <w:numId w:val="1"/>
        </w:numPr>
        <w:tabs>
          <w:tab w:val="left" w:pos="828"/>
          <w:tab w:val="left" w:pos="829"/>
        </w:tabs>
        <w:spacing w:before="0"/>
        <w:ind w:hanging="722"/>
        <w:rPr>
          <w:color w:val="006FC0"/>
          <w:u w:color="006FC0"/>
        </w:rPr>
      </w:pPr>
      <w:bookmarkStart w:id="541" w:name="_Toc46509762"/>
      <w:r w:rsidRPr="007A31D2">
        <w:rPr>
          <w:color w:val="006FC0"/>
          <w:u w:color="006FC0"/>
        </w:rPr>
        <w:t>Start Traffic</w:t>
      </w:r>
      <w:bookmarkStart w:id="542" w:name="_bookmark26"/>
      <w:bookmarkEnd w:id="541"/>
      <w:bookmarkEnd w:id="542"/>
    </w:p>
    <w:p w14:paraId="0907B031" w14:textId="5973197E" w:rsidR="00D143F2" w:rsidRDefault="009B7C21">
      <w:pPr>
        <w:pStyle w:val="ListParagraph"/>
        <w:numPr>
          <w:ilvl w:val="2"/>
          <w:numId w:val="1"/>
        </w:numPr>
        <w:tabs>
          <w:tab w:val="left" w:pos="1189"/>
        </w:tabs>
        <w:spacing w:before="87"/>
        <w:ind w:hanging="361"/>
        <w:rPr>
          <w:rFonts w:ascii="Wingdings" w:hAnsi="Wingdings"/>
          <w:sz w:val="24"/>
        </w:rPr>
      </w:pPr>
      <w:r>
        <w:rPr>
          <w:sz w:val="24"/>
        </w:rPr>
        <w:t xml:space="preserve">Start the traffic from </w:t>
      </w:r>
      <w:r>
        <w:rPr>
          <w:b/>
          <w:sz w:val="24"/>
        </w:rPr>
        <w:t>Traffic</w:t>
      </w:r>
      <w:r>
        <w:rPr>
          <w:b/>
          <w:spacing w:val="-6"/>
          <w:sz w:val="24"/>
        </w:rPr>
        <w:t xml:space="preserve"> </w:t>
      </w:r>
      <w:r>
        <w:rPr>
          <w:sz w:val="24"/>
        </w:rPr>
        <w:t>page.</w:t>
      </w:r>
    </w:p>
    <w:p w14:paraId="0907B032" w14:textId="3BE4C50D" w:rsidR="00D143F2" w:rsidRDefault="000F17D1">
      <w:pPr>
        <w:pStyle w:val="BodyText"/>
        <w:spacing w:before="6"/>
        <w:ind w:left="720"/>
        <w:rPr>
          <w:sz w:val="12"/>
        </w:rPr>
        <w:pPrChange w:id="543" w:author="Sreekanth Settur" w:date="2021-11-16T13:35:00Z">
          <w:pPr>
            <w:pStyle w:val="BodyText"/>
            <w:spacing w:before="6"/>
          </w:pPr>
        </w:pPrChange>
      </w:pPr>
      <w:ins w:id="544" w:author="Sreekanth Settur" w:date="2021-11-15T15:37:00Z">
        <w:r>
          <w:rPr>
            <w:noProof/>
          </w:rPr>
          <w:drawing>
            <wp:inline distT="0" distB="0" distL="0" distR="0" wp14:anchorId="52686341" wp14:editId="74074FFE">
              <wp:extent cx="5955792" cy="2676144"/>
              <wp:effectExtent l="0" t="0" r="6985"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55792" cy="2676144"/>
                      </a:xfrm>
                      <a:prstGeom prst="rect">
                        <a:avLst/>
                      </a:prstGeom>
                    </pic:spPr>
                  </pic:pic>
                </a:graphicData>
              </a:graphic>
            </wp:inline>
          </w:drawing>
        </w:r>
      </w:ins>
      <w:del w:id="545" w:author="Sreekanth Settur" w:date="2021-11-15T15:36:00Z">
        <w:r w:rsidR="00627DFE" w:rsidDel="000F17D1">
          <w:rPr>
            <w:noProof/>
          </w:rPr>
          <mc:AlternateContent>
            <mc:Choice Requires="wpg">
              <w:drawing>
                <wp:anchor distT="0" distB="0" distL="0" distR="0" simplePos="0" relativeHeight="487596032" behindDoc="1" locked="0" layoutInCell="1" allowOverlap="1" wp14:anchorId="0907B08A" wp14:editId="5794C4E6">
                  <wp:simplePos x="0" y="0"/>
                  <wp:positionH relativeFrom="page">
                    <wp:posOffset>805180</wp:posOffset>
                  </wp:positionH>
                  <wp:positionV relativeFrom="paragraph">
                    <wp:posOffset>121920</wp:posOffset>
                  </wp:positionV>
                  <wp:extent cx="5956300" cy="2677795"/>
                  <wp:effectExtent l="0" t="0" r="0" b="0"/>
                  <wp:wrapTopAndBottom/>
                  <wp:docPr id="2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65095"/>
                            <a:chOff x="1278" y="202"/>
                            <a:chExt cx="9360" cy="4197"/>
                          </a:xfrm>
                        </wpg:grpSpPr>
                        <wps:wsp>
                          <wps:cNvPr id="28" name="Rectangle 24"/>
                          <wps:cNvSpPr>
                            <a:spLocks noChangeArrowheads="1"/>
                          </wps:cNvSpPr>
                          <wps:spPr bwMode="auto">
                            <a:xfrm>
                              <a:off x="6350" y="6350"/>
                              <a:ext cx="5943600" cy="2665095"/>
                            </a:xfrm>
                            <a:prstGeom prst="rect">
                              <a:avLst/>
                            </a:prstGeom>
                            <a:noFill/>
                            <a:ln w="1270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17772B" id="Group 23" o:spid="_x0000_s1026" style="position:absolute;margin-left:63.4pt;margin-top:9.6pt;width:469pt;height:210.85pt;z-index:-15720448;mso-wrap-distance-left:0;mso-wrap-distance-right:0;mso-position-horizontal-relative:page" coordorigin="1278,202" coordsize="9360,4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">
                  <v:rect id="Rectangle 24" o:spid="_x0000_s1027" style="position:absolute;left:6350;top:6350;width:5943600;height:266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" filled="f" strokecolor="#00afef" strokeweight="1pt"/>
                  <w10:wrap type="topAndBottom" anchorx="page"/>
                </v:group>
              </w:pict>
            </mc:Fallback>
          </mc:AlternateContent>
        </w:r>
      </w:del>
    </w:p>
    <w:p w14:paraId="0907B033" w14:textId="1010F152" w:rsidR="00D143F2" w:rsidDel="001D1F4B" w:rsidRDefault="009B7C21">
      <w:pPr>
        <w:pStyle w:val="BodyText"/>
        <w:spacing w:before="156"/>
        <w:ind w:left="2929" w:right="2985"/>
        <w:jc w:val="center"/>
        <w:rPr>
          <w:del w:id="546" w:author="Sreekanth Settur" w:date="2021-11-16T13:31:00Z"/>
        </w:rPr>
      </w:pPr>
      <w:r>
        <w:t>Fig 3.1</w:t>
      </w:r>
      <w:r w:rsidR="00057A39">
        <w:t>2</w:t>
      </w:r>
      <w:r>
        <w:t xml:space="preserve"> Start Traffic</w:t>
      </w:r>
    </w:p>
    <w:p w14:paraId="75068BFC" w14:textId="17354167" w:rsidR="00D55708" w:rsidDel="001D1F4B" w:rsidRDefault="00D55708">
      <w:pPr>
        <w:pStyle w:val="BodyText"/>
        <w:spacing w:before="156"/>
        <w:ind w:left="2929" w:right="2985"/>
        <w:jc w:val="center"/>
        <w:rPr>
          <w:del w:id="547" w:author="Sreekanth Settur" w:date="2021-11-16T13:30:00Z"/>
        </w:rPr>
      </w:pPr>
    </w:p>
    <w:p w14:paraId="711AD3D2" w14:textId="77777777" w:rsidR="00D55708" w:rsidRDefault="00D55708">
      <w:pPr>
        <w:pStyle w:val="BodyText"/>
        <w:spacing w:before="156"/>
        <w:ind w:left="2929" w:right="2985"/>
        <w:jc w:val="center"/>
      </w:pPr>
    </w:p>
    <w:p w14:paraId="0907B035" w14:textId="77777777" w:rsidR="00D143F2" w:rsidRPr="007A31D2" w:rsidRDefault="009B7C21" w:rsidP="007A31D2">
      <w:pPr>
        <w:pStyle w:val="Heading2"/>
        <w:numPr>
          <w:ilvl w:val="1"/>
          <w:numId w:val="1"/>
        </w:numPr>
        <w:tabs>
          <w:tab w:val="left" w:pos="828"/>
          <w:tab w:val="left" w:pos="829"/>
        </w:tabs>
        <w:spacing w:before="0"/>
        <w:ind w:hanging="722"/>
        <w:rPr>
          <w:color w:val="006FC0"/>
          <w:u w:color="006FC0"/>
        </w:rPr>
      </w:pPr>
      <w:bookmarkStart w:id="548" w:name="_bookmark27"/>
      <w:bookmarkStart w:id="549" w:name="_Toc46509763"/>
      <w:bookmarkStart w:id="550" w:name="Traffic_actions"/>
      <w:bookmarkEnd w:id="548"/>
      <w:r w:rsidRPr="007A31D2">
        <w:rPr>
          <w:color w:val="006FC0"/>
          <w:u w:color="006FC0"/>
        </w:rPr>
        <w:lastRenderedPageBreak/>
        <w:t>Traffic actions</w:t>
      </w:r>
      <w:bookmarkEnd w:id="549"/>
    </w:p>
    <w:bookmarkEnd w:id="550"/>
    <w:p w14:paraId="1B03CB8F" w14:textId="68A5FA93" w:rsidR="00D94545" w:rsidRPr="00D94545" w:rsidDel="0098353A" w:rsidRDefault="009B7C21">
      <w:pPr>
        <w:pStyle w:val="ListParagraph"/>
        <w:numPr>
          <w:ilvl w:val="2"/>
          <w:numId w:val="1"/>
        </w:numPr>
        <w:tabs>
          <w:tab w:val="left" w:pos="1189"/>
        </w:tabs>
        <w:spacing w:before="213" w:line="256" w:lineRule="auto"/>
        <w:ind w:right="188"/>
        <w:rPr>
          <w:del w:id="551" w:author="Sreekanth Settur" w:date="2021-11-16T13:32:00Z"/>
          <w:rFonts w:ascii="Wingdings" w:hAnsi="Wingdings"/>
          <w:sz w:val="24"/>
        </w:rPr>
      </w:pPr>
      <w:proofErr w:type="gramStart"/>
      <w:r w:rsidRPr="0098353A">
        <w:rPr>
          <w:sz w:val="24"/>
        </w:rPr>
        <w:t>Similar to</w:t>
      </w:r>
      <w:proofErr w:type="gramEnd"/>
      <w:r w:rsidRPr="0098353A">
        <w:rPr>
          <w:sz w:val="24"/>
        </w:rPr>
        <w:t xml:space="preserve"> protocol actions, </w:t>
      </w:r>
      <w:r w:rsidRPr="0098353A">
        <w:rPr>
          <w:b/>
          <w:sz w:val="24"/>
        </w:rPr>
        <w:t xml:space="preserve">Traffic Actions </w:t>
      </w:r>
      <w:r w:rsidRPr="0098353A">
        <w:rPr>
          <w:sz w:val="24"/>
        </w:rPr>
        <w:t>allows user to perform different actions related to</w:t>
      </w:r>
      <w:r w:rsidRPr="0098353A">
        <w:rPr>
          <w:spacing w:val="-2"/>
          <w:sz w:val="24"/>
        </w:rPr>
        <w:t xml:space="preserve"> </w:t>
      </w:r>
      <w:r w:rsidRPr="0098353A">
        <w:rPr>
          <w:sz w:val="24"/>
        </w:rPr>
        <w:t>traffic.</w:t>
      </w:r>
    </w:p>
    <w:p w14:paraId="62D3AC1A" w14:textId="77777777" w:rsidR="0098353A" w:rsidRPr="0098353A" w:rsidRDefault="0098353A" w:rsidP="00772DDF">
      <w:pPr>
        <w:pStyle w:val="ListParagraph"/>
        <w:numPr>
          <w:ilvl w:val="2"/>
          <w:numId w:val="1"/>
        </w:numPr>
        <w:tabs>
          <w:tab w:val="left" w:pos="1189"/>
        </w:tabs>
        <w:spacing w:before="213" w:line="256" w:lineRule="auto"/>
        <w:ind w:right="188"/>
        <w:rPr>
          <w:ins w:id="552" w:author="Sreekanth Settur" w:date="2021-11-16T13:32:00Z"/>
          <w:rFonts w:ascii="Wingdings" w:hAnsi="Wingdings"/>
          <w:sz w:val="24"/>
          <w:rPrChange w:id="553" w:author="Sreekanth Settur" w:date="2021-11-16T13:32:00Z">
            <w:rPr>
              <w:ins w:id="554" w:author="Sreekanth Settur" w:date="2021-11-16T13:32:00Z"/>
              <w:sz w:val="24"/>
            </w:rPr>
          </w:rPrChange>
        </w:rPr>
      </w:pPr>
    </w:p>
    <w:p w14:paraId="5D299CA9" w14:textId="428AD329" w:rsidR="00D94545" w:rsidRPr="0098353A" w:rsidRDefault="009B7C21">
      <w:pPr>
        <w:pStyle w:val="ListParagraph"/>
        <w:numPr>
          <w:ilvl w:val="2"/>
          <w:numId w:val="1"/>
        </w:numPr>
        <w:tabs>
          <w:tab w:val="left" w:pos="1189"/>
        </w:tabs>
        <w:spacing w:before="213" w:line="256" w:lineRule="auto"/>
        <w:ind w:right="188"/>
        <w:rPr>
          <w:rFonts w:ascii="Wingdings" w:hAnsi="Wingdings"/>
          <w:sz w:val="24"/>
        </w:rPr>
      </w:pPr>
      <w:r w:rsidRPr="0098353A">
        <w:rPr>
          <w:sz w:val="24"/>
        </w:rPr>
        <w:t>User can perform different traffic actions from the list shown in Fig</w:t>
      </w:r>
      <w:r w:rsidRPr="0098353A">
        <w:rPr>
          <w:spacing w:val="-7"/>
          <w:sz w:val="24"/>
        </w:rPr>
        <w:t xml:space="preserve"> </w:t>
      </w:r>
      <w:r w:rsidRPr="0098353A">
        <w:rPr>
          <w:sz w:val="24"/>
        </w:rPr>
        <w:t>3.1</w:t>
      </w:r>
      <w:ins w:id="555" w:author="Sreekanth Settur" w:date="2021-11-15T16:11:00Z">
        <w:r w:rsidR="00EE4817" w:rsidRPr="0098353A">
          <w:rPr>
            <w:sz w:val="24"/>
          </w:rPr>
          <w:t>3</w:t>
        </w:r>
      </w:ins>
      <w:del w:id="556" w:author="Sreekanth Settur" w:date="2021-11-15T16:11:00Z">
        <w:r w:rsidRPr="0098353A" w:rsidDel="00EE4817">
          <w:rPr>
            <w:sz w:val="24"/>
          </w:rPr>
          <w:delText>2</w:delText>
        </w:r>
      </w:del>
    </w:p>
    <w:p w14:paraId="5C9CCA0E" w14:textId="7B95B41D" w:rsidR="005742D2" w:rsidDel="000F17D1" w:rsidRDefault="005742D2" w:rsidP="005742D2">
      <w:pPr>
        <w:tabs>
          <w:tab w:val="left" w:pos="1189"/>
        </w:tabs>
        <w:spacing w:before="213" w:line="256" w:lineRule="auto"/>
        <w:ind w:right="188"/>
        <w:rPr>
          <w:del w:id="557" w:author="Sreekanth Settur" w:date="2021-11-15T15:37:00Z"/>
          <w:rFonts w:ascii="Wingdings" w:hAnsi="Wingdings"/>
          <w:sz w:val="24"/>
        </w:rPr>
      </w:pPr>
    </w:p>
    <w:p w14:paraId="392BC9DA" w14:textId="77777777" w:rsidR="005742D2" w:rsidRPr="005742D2" w:rsidDel="000F17D1" w:rsidRDefault="005742D2" w:rsidP="005742D2">
      <w:pPr>
        <w:tabs>
          <w:tab w:val="left" w:pos="1189"/>
        </w:tabs>
        <w:spacing w:before="213" w:line="256" w:lineRule="auto"/>
        <w:ind w:right="188"/>
        <w:rPr>
          <w:del w:id="558" w:author="Sreekanth Settur" w:date="2021-11-15T15:37:00Z"/>
          <w:rFonts w:ascii="Wingdings" w:hAnsi="Wingdings"/>
          <w:sz w:val="24"/>
        </w:rPr>
      </w:pPr>
    </w:p>
    <w:p w14:paraId="66B2CADC" w14:textId="741D4F55" w:rsidR="00D94545" w:rsidRDefault="00D94545">
      <w:pPr>
        <w:tabs>
          <w:tab w:val="left" w:pos="1189"/>
        </w:tabs>
        <w:spacing w:before="4"/>
        <w:pPrChange w:id="559" w:author="Sreekanth Settur" w:date="2021-11-15T15:37:00Z">
          <w:pPr>
            <w:pStyle w:val="ListParagraph"/>
            <w:tabs>
              <w:tab w:val="left" w:pos="1189"/>
            </w:tabs>
            <w:spacing w:before="4"/>
            <w:ind w:firstLine="0"/>
          </w:pPr>
        </w:pPrChange>
      </w:pPr>
    </w:p>
    <w:p w14:paraId="237961EC" w14:textId="7DFBA5FD" w:rsidR="00D94545" w:rsidDel="00EE4817" w:rsidRDefault="00D94545">
      <w:pPr>
        <w:pStyle w:val="ListParagraph"/>
        <w:tabs>
          <w:tab w:val="left" w:pos="1189"/>
        </w:tabs>
        <w:spacing w:before="4"/>
        <w:ind w:left="720" w:firstLine="0"/>
        <w:rPr>
          <w:del w:id="560" w:author="Sreekanth Settur" w:date="2021-11-15T16:11:00Z"/>
        </w:rPr>
        <w:pPrChange w:id="561" w:author="Sreekanth Settur" w:date="2021-11-16T13:35:00Z">
          <w:pPr>
            <w:pStyle w:val="ListParagraph"/>
            <w:tabs>
              <w:tab w:val="left" w:pos="1189"/>
            </w:tabs>
            <w:spacing w:before="4"/>
            <w:ind w:firstLine="0"/>
          </w:pPr>
        </w:pPrChange>
      </w:pPr>
      <w:del w:id="562" w:author="Sreekanth Settur" w:date="2021-11-15T16:11:00Z">
        <w:r w:rsidDel="00EE4817">
          <w:rPr>
            <w:noProof/>
          </w:rPr>
          <w:drawing>
            <wp:anchor distT="0" distB="0" distL="114300" distR="114300" simplePos="0" relativeHeight="487613440" behindDoc="0" locked="0" layoutInCell="1" allowOverlap="1" wp14:anchorId="562D9F19" wp14:editId="01528EB0">
              <wp:simplePos x="0" y="0"/>
              <wp:positionH relativeFrom="column">
                <wp:posOffset>0</wp:posOffset>
              </wp:positionH>
              <wp:positionV relativeFrom="paragraph">
                <wp:posOffset>0</wp:posOffset>
              </wp:positionV>
              <wp:extent cx="6156325" cy="2741295"/>
              <wp:effectExtent l="19050" t="19050" r="15875" b="20955"/>
              <wp:wrapNone/>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6325" cy="2741295"/>
                      </a:xfrm>
                      <a:prstGeom prst="rect">
                        <a:avLst/>
                      </a:prstGeom>
                      <a:noFill/>
                      <a:ln w="12700">
                        <a:solidFill>
                          <a:srgbClr val="000000"/>
                        </a:solidFill>
                        <a:miter lim="800000"/>
                        <a:headEnd/>
                        <a:tailEnd/>
                      </a:ln>
                    </pic:spPr>
                  </pic:pic>
                </a:graphicData>
              </a:graphic>
            </wp:anchor>
          </w:drawing>
        </w:r>
      </w:del>
      <w:ins w:id="563" w:author="Sreekanth Settur" w:date="2021-11-15T16:11:00Z">
        <w:r w:rsidR="00EE4817">
          <w:rPr>
            <w:noProof/>
          </w:rPr>
          <w:drawing>
            <wp:inline distT="0" distB="0" distL="0" distR="0" wp14:anchorId="3A1BD678" wp14:editId="5738B553">
              <wp:extent cx="6193536" cy="2773680"/>
              <wp:effectExtent l="0" t="0" r="0" b="762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graphical user interf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193536" cy="2773680"/>
                      </a:xfrm>
                      <a:prstGeom prst="rect">
                        <a:avLst/>
                      </a:prstGeom>
                    </pic:spPr>
                  </pic:pic>
                </a:graphicData>
              </a:graphic>
            </wp:inline>
          </w:drawing>
        </w:r>
      </w:ins>
    </w:p>
    <w:p w14:paraId="76A1A0C4" w14:textId="32B398F4" w:rsidR="00D94545" w:rsidDel="00EE4817" w:rsidRDefault="00D94545">
      <w:pPr>
        <w:pStyle w:val="ListParagraph"/>
        <w:tabs>
          <w:tab w:val="left" w:pos="1189"/>
        </w:tabs>
        <w:spacing w:before="4"/>
        <w:ind w:left="720" w:firstLine="0"/>
        <w:rPr>
          <w:del w:id="564" w:author="Sreekanth Settur" w:date="2021-11-15T16:11:00Z"/>
        </w:rPr>
        <w:pPrChange w:id="565" w:author="Sreekanth Settur" w:date="2021-11-16T13:35:00Z">
          <w:pPr>
            <w:pStyle w:val="ListParagraph"/>
            <w:tabs>
              <w:tab w:val="left" w:pos="1189"/>
            </w:tabs>
            <w:spacing w:before="4"/>
            <w:ind w:firstLine="0"/>
          </w:pPr>
        </w:pPrChange>
      </w:pPr>
    </w:p>
    <w:p w14:paraId="2EFF84A9" w14:textId="77777777" w:rsidR="00D94545" w:rsidDel="00EE4817" w:rsidRDefault="00D94545">
      <w:pPr>
        <w:pStyle w:val="ListParagraph"/>
        <w:tabs>
          <w:tab w:val="left" w:pos="1189"/>
        </w:tabs>
        <w:spacing w:before="4"/>
        <w:ind w:left="720" w:firstLine="0"/>
        <w:rPr>
          <w:del w:id="566" w:author="Sreekanth Settur" w:date="2021-11-15T16:11:00Z"/>
        </w:rPr>
        <w:pPrChange w:id="567" w:author="Sreekanth Settur" w:date="2021-11-16T13:35:00Z">
          <w:pPr>
            <w:pStyle w:val="ListParagraph"/>
            <w:tabs>
              <w:tab w:val="left" w:pos="1189"/>
            </w:tabs>
            <w:spacing w:before="4"/>
            <w:ind w:firstLine="0"/>
          </w:pPr>
        </w:pPrChange>
      </w:pPr>
    </w:p>
    <w:p w14:paraId="198AF983" w14:textId="0392E62B" w:rsidR="00D94545" w:rsidDel="00EE4817" w:rsidRDefault="00D94545">
      <w:pPr>
        <w:pStyle w:val="ListParagraph"/>
        <w:tabs>
          <w:tab w:val="left" w:pos="1189"/>
        </w:tabs>
        <w:spacing w:before="4"/>
        <w:ind w:left="720" w:firstLine="0"/>
        <w:rPr>
          <w:del w:id="568" w:author="Sreekanth Settur" w:date="2021-11-15T16:11:00Z"/>
        </w:rPr>
        <w:pPrChange w:id="569" w:author="Sreekanth Settur" w:date="2021-11-16T13:35:00Z">
          <w:pPr>
            <w:pStyle w:val="ListParagraph"/>
            <w:tabs>
              <w:tab w:val="left" w:pos="1189"/>
            </w:tabs>
            <w:spacing w:before="4"/>
            <w:ind w:firstLine="0"/>
          </w:pPr>
        </w:pPrChange>
      </w:pPr>
    </w:p>
    <w:p w14:paraId="3594AF5A" w14:textId="2417DE39" w:rsidR="00D94545" w:rsidDel="00EE4817" w:rsidRDefault="00D94545">
      <w:pPr>
        <w:pStyle w:val="ListParagraph"/>
        <w:tabs>
          <w:tab w:val="left" w:pos="1189"/>
        </w:tabs>
        <w:spacing w:before="4"/>
        <w:ind w:left="720" w:firstLine="0"/>
        <w:rPr>
          <w:del w:id="570" w:author="Sreekanth Settur" w:date="2021-11-15T16:11:00Z"/>
        </w:rPr>
        <w:pPrChange w:id="571" w:author="Sreekanth Settur" w:date="2021-11-16T13:35:00Z">
          <w:pPr>
            <w:pStyle w:val="ListParagraph"/>
            <w:tabs>
              <w:tab w:val="left" w:pos="1189"/>
            </w:tabs>
            <w:spacing w:before="4"/>
            <w:ind w:firstLine="0"/>
          </w:pPr>
        </w:pPrChange>
      </w:pPr>
    </w:p>
    <w:p w14:paraId="42B4F1F8" w14:textId="77777777" w:rsidR="00D94545" w:rsidRPr="00D94545" w:rsidDel="00EE4817" w:rsidRDefault="00D94545">
      <w:pPr>
        <w:pStyle w:val="ListParagraph"/>
        <w:tabs>
          <w:tab w:val="left" w:pos="1189"/>
        </w:tabs>
        <w:spacing w:before="4"/>
        <w:ind w:left="720" w:firstLine="0"/>
        <w:rPr>
          <w:del w:id="572" w:author="Sreekanth Settur" w:date="2021-11-15T16:11:00Z"/>
        </w:rPr>
        <w:pPrChange w:id="573" w:author="Sreekanth Settur" w:date="2021-11-16T13:35:00Z">
          <w:pPr>
            <w:pStyle w:val="ListParagraph"/>
            <w:tabs>
              <w:tab w:val="left" w:pos="1189"/>
            </w:tabs>
            <w:spacing w:before="4"/>
            <w:ind w:firstLine="0"/>
          </w:pPr>
        </w:pPrChange>
      </w:pPr>
    </w:p>
    <w:p w14:paraId="5C71D20A" w14:textId="77777777" w:rsidR="00D94545" w:rsidRPr="00D94545" w:rsidRDefault="00D94545">
      <w:pPr>
        <w:pStyle w:val="ListParagraph"/>
        <w:tabs>
          <w:tab w:val="left" w:pos="1189"/>
        </w:tabs>
        <w:spacing w:before="4"/>
        <w:ind w:left="720" w:firstLine="0"/>
        <w:pPrChange w:id="574" w:author="Sreekanth Settur" w:date="2021-11-16T13:35:00Z">
          <w:pPr>
            <w:pStyle w:val="ListParagraph"/>
            <w:tabs>
              <w:tab w:val="left" w:pos="1189"/>
            </w:tabs>
            <w:spacing w:before="4"/>
            <w:ind w:firstLine="0"/>
          </w:pPr>
        </w:pPrChange>
      </w:pPr>
    </w:p>
    <w:p w14:paraId="47EB1B21" w14:textId="35F1EA29" w:rsidR="00104C09" w:rsidDel="00EE4817" w:rsidRDefault="00EE4817" w:rsidP="00D94545">
      <w:pPr>
        <w:pStyle w:val="ListParagraph"/>
        <w:tabs>
          <w:tab w:val="left" w:pos="1189"/>
        </w:tabs>
        <w:spacing w:before="4"/>
        <w:ind w:firstLine="0"/>
        <w:rPr>
          <w:del w:id="575" w:author="Sreekanth Settur" w:date="2021-11-15T16:11:00Z"/>
        </w:rPr>
      </w:pPr>
      <w:ins w:id="576" w:author="Sreekanth Settur" w:date="2021-11-15T16:12:00Z">
        <w:r>
          <w:tab/>
        </w:r>
        <w:r>
          <w:tab/>
        </w:r>
        <w:r>
          <w:tab/>
        </w:r>
        <w:r>
          <w:tab/>
        </w:r>
      </w:ins>
      <w:r w:rsidR="00104C09">
        <w:t>Fig 3.1</w:t>
      </w:r>
      <w:r w:rsidR="00057A39">
        <w:t>3</w:t>
      </w:r>
      <w:r w:rsidR="00104C09">
        <w:t xml:space="preserve"> Traffic actions</w:t>
      </w:r>
    </w:p>
    <w:p w14:paraId="5B1DF000" w14:textId="268D23FE" w:rsidR="00D94545" w:rsidDel="00EE4817" w:rsidRDefault="00D94545" w:rsidP="00D94545">
      <w:pPr>
        <w:pStyle w:val="ListParagraph"/>
        <w:tabs>
          <w:tab w:val="left" w:pos="1189"/>
        </w:tabs>
        <w:spacing w:before="4"/>
        <w:ind w:firstLine="0"/>
        <w:rPr>
          <w:del w:id="577" w:author="Sreekanth Settur" w:date="2021-11-15T16:11:00Z"/>
        </w:rPr>
      </w:pPr>
    </w:p>
    <w:p w14:paraId="0FAA81A5" w14:textId="30147402" w:rsidR="00D94545" w:rsidDel="00EE4817" w:rsidRDefault="00D94545" w:rsidP="00D94545">
      <w:pPr>
        <w:pStyle w:val="ListParagraph"/>
        <w:tabs>
          <w:tab w:val="left" w:pos="1189"/>
        </w:tabs>
        <w:spacing w:before="4"/>
        <w:ind w:firstLine="0"/>
        <w:rPr>
          <w:del w:id="578" w:author="Sreekanth Settur" w:date="2021-11-15T16:11:00Z"/>
        </w:rPr>
      </w:pPr>
    </w:p>
    <w:p w14:paraId="1BB32B66" w14:textId="586FA415" w:rsidR="00D94545" w:rsidDel="00EE4817" w:rsidRDefault="00D94545" w:rsidP="00D94545">
      <w:pPr>
        <w:pStyle w:val="ListParagraph"/>
        <w:tabs>
          <w:tab w:val="left" w:pos="1189"/>
        </w:tabs>
        <w:spacing w:before="4"/>
        <w:ind w:firstLine="0"/>
        <w:rPr>
          <w:del w:id="579" w:author="Sreekanth Settur" w:date="2021-11-15T16:11:00Z"/>
        </w:rPr>
      </w:pPr>
    </w:p>
    <w:p w14:paraId="4DF68C93" w14:textId="7BAF0A49" w:rsidR="00D94545" w:rsidDel="00EE4817" w:rsidRDefault="00D94545" w:rsidP="00D94545">
      <w:pPr>
        <w:pStyle w:val="ListParagraph"/>
        <w:tabs>
          <w:tab w:val="left" w:pos="1189"/>
        </w:tabs>
        <w:spacing w:before="4"/>
        <w:ind w:firstLine="0"/>
        <w:rPr>
          <w:del w:id="580" w:author="Sreekanth Settur" w:date="2021-11-15T16:11:00Z"/>
        </w:rPr>
      </w:pPr>
    </w:p>
    <w:p w14:paraId="052A95B9" w14:textId="3F509337" w:rsidR="00D94545" w:rsidDel="00EE4817" w:rsidRDefault="00D94545" w:rsidP="00D94545">
      <w:pPr>
        <w:pStyle w:val="ListParagraph"/>
        <w:tabs>
          <w:tab w:val="left" w:pos="1189"/>
        </w:tabs>
        <w:spacing w:before="4"/>
        <w:ind w:firstLine="0"/>
        <w:rPr>
          <w:del w:id="581" w:author="Sreekanth Settur" w:date="2021-11-15T16:11:00Z"/>
        </w:rPr>
      </w:pPr>
    </w:p>
    <w:p w14:paraId="112C7DB3" w14:textId="1CBD12D0" w:rsidR="00D94545" w:rsidDel="00EE4817" w:rsidRDefault="00D94545" w:rsidP="00D94545">
      <w:pPr>
        <w:pStyle w:val="ListParagraph"/>
        <w:tabs>
          <w:tab w:val="left" w:pos="1189"/>
        </w:tabs>
        <w:spacing w:before="4"/>
        <w:ind w:firstLine="0"/>
        <w:rPr>
          <w:del w:id="582" w:author="Sreekanth Settur" w:date="2021-11-15T16:11:00Z"/>
        </w:rPr>
      </w:pPr>
    </w:p>
    <w:p w14:paraId="1C87776D" w14:textId="335C3FBA" w:rsidR="00D94545" w:rsidDel="00EE4817" w:rsidRDefault="00D94545" w:rsidP="00D94545">
      <w:pPr>
        <w:pStyle w:val="ListParagraph"/>
        <w:tabs>
          <w:tab w:val="left" w:pos="1189"/>
        </w:tabs>
        <w:spacing w:before="4"/>
        <w:ind w:firstLine="0"/>
        <w:rPr>
          <w:del w:id="583" w:author="Sreekanth Settur" w:date="2021-11-15T16:11:00Z"/>
        </w:rPr>
      </w:pPr>
    </w:p>
    <w:p w14:paraId="75059CB5" w14:textId="6E0DB6F6" w:rsidR="00D94545" w:rsidDel="00EE4817" w:rsidRDefault="00D94545" w:rsidP="00D94545">
      <w:pPr>
        <w:pStyle w:val="ListParagraph"/>
        <w:tabs>
          <w:tab w:val="left" w:pos="1189"/>
        </w:tabs>
        <w:spacing w:before="4"/>
        <w:ind w:firstLine="0"/>
        <w:rPr>
          <w:del w:id="584" w:author="Sreekanth Settur" w:date="2021-11-15T16:11:00Z"/>
        </w:rPr>
      </w:pPr>
    </w:p>
    <w:p w14:paraId="1F30DECD" w14:textId="6C3E4700" w:rsidR="00D94545" w:rsidRDefault="00D94545">
      <w:pPr>
        <w:pStyle w:val="ListParagraph"/>
        <w:tabs>
          <w:tab w:val="left" w:pos="1189"/>
        </w:tabs>
        <w:spacing w:before="4"/>
        <w:ind w:firstLine="0"/>
        <w:pPrChange w:id="585" w:author="Sreekanth Settur" w:date="2021-11-15T16:11:00Z">
          <w:pPr>
            <w:pStyle w:val="BodyText"/>
            <w:spacing w:before="52"/>
            <w:ind w:left="108"/>
          </w:pPr>
        </w:pPrChange>
      </w:pPr>
      <w:del w:id="586" w:author="Sreekanth Settur" w:date="2021-11-15T16:11:00Z">
        <w:r w:rsidDel="00EE4817">
          <w:delText xml:space="preserve">                                                                    Fig 3.12 Traffic actions</w:delText>
        </w:r>
      </w:del>
    </w:p>
    <w:p w14:paraId="5393AF40" w14:textId="77777777" w:rsidR="00D94545" w:rsidRDefault="00D94545" w:rsidP="00D94545">
      <w:pPr>
        <w:tabs>
          <w:tab w:val="left" w:pos="1189"/>
        </w:tabs>
        <w:spacing w:before="4"/>
      </w:pPr>
    </w:p>
    <w:p w14:paraId="01AF675D" w14:textId="6D7110EE" w:rsidR="007A0B0F" w:rsidRPr="007A31D2" w:rsidRDefault="00742DAB" w:rsidP="007A31D2">
      <w:pPr>
        <w:pStyle w:val="Heading2"/>
        <w:numPr>
          <w:ilvl w:val="1"/>
          <w:numId w:val="1"/>
        </w:numPr>
        <w:tabs>
          <w:tab w:val="left" w:pos="828"/>
          <w:tab w:val="left" w:pos="829"/>
        </w:tabs>
        <w:spacing w:before="0"/>
        <w:ind w:hanging="722"/>
        <w:rPr>
          <w:color w:val="006FC0"/>
          <w:u w:color="006FC0"/>
        </w:rPr>
      </w:pPr>
      <w:bookmarkStart w:id="587" w:name="View_Statistics"/>
      <w:bookmarkStart w:id="588" w:name="_Toc46509764"/>
      <w:r w:rsidRPr="007A31D2">
        <w:rPr>
          <w:color w:val="006FC0"/>
          <w:u w:color="006FC0"/>
        </w:rPr>
        <w:t>View Statistics</w:t>
      </w:r>
      <w:bookmarkEnd w:id="587"/>
      <w:bookmarkEnd w:id="588"/>
    </w:p>
    <w:p w14:paraId="0907B040" w14:textId="2C36BD58" w:rsidR="00D143F2" w:rsidRPr="00D94545" w:rsidRDefault="009B7C21" w:rsidP="00D94545">
      <w:pPr>
        <w:pStyle w:val="ListParagraph"/>
        <w:numPr>
          <w:ilvl w:val="0"/>
          <w:numId w:val="5"/>
        </w:numPr>
        <w:tabs>
          <w:tab w:val="left" w:pos="829"/>
          <w:tab w:val="left" w:pos="1189"/>
        </w:tabs>
        <w:spacing w:before="88"/>
        <w:rPr>
          <w:sz w:val="24"/>
        </w:rPr>
      </w:pPr>
      <w:r w:rsidRPr="00D94545">
        <w:rPr>
          <w:sz w:val="24"/>
        </w:rPr>
        <w:t>User can view traffic statistics from Statistics page.</w:t>
      </w:r>
    </w:p>
    <w:p w14:paraId="0907B041" w14:textId="2D24D3B5" w:rsidR="00D143F2" w:rsidRDefault="00FD2D88">
      <w:pPr>
        <w:pStyle w:val="BodyText"/>
        <w:spacing w:before="8"/>
        <w:rPr>
          <w:sz w:val="11"/>
        </w:rPr>
      </w:pPr>
      <w:ins w:id="589" w:author="Sreekanth Settur" w:date="2021-11-15T16:15:00Z">
        <w:r>
          <w:rPr>
            <w:noProof/>
          </w:rPr>
          <w:drawing>
            <wp:inline distT="0" distB="0" distL="0" distR="0" wp14:anchorId="78DA9221" wp14:editId="3591249E">
              <wp:extent cx="6321552" cy="2164080"/>
              <wp:effectExtent l="0" t="0" r="3175" b="762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321552" cy="2164080"/>
                      </a:xfrm>
                      <a:prstGeom prst="rect">
                        <a:avLst/>
                      </a:prstGeom>
                    </pic:spPr>
                  </pic:pic>
                </a:graphicData>
              </a:graphic>
            </wp:inline>
          </w:drawing>
        </w:r>
      </w:ins>
      <w:del w:id="590" w:author="Sreekanth Settur" w:date="2021-11-15T16:15:00Z">
        <w:r w:rsidR="00627DFE" w:rsidDel="00FD2D88">
          <w:rPr>
            <w:noProof/>
          </w:rPr>
          <mc:AlternateContent>
            <mc:Choice Requires="wpg">
              <w:drawing>
                <wp:anchor distT="0" distB="0" distL="0" distR="0" simplePos="0" relativeHeight="487598080" behindDoc="1" locked="0" layoutInCell="1" allowOverlap="1" wp14:anchorId="0907B08C" wp14:editId="1C36A32F">
                  <wp:simplePos x="0" y="0"/>
                  <wp:positionH relativeFrom="page">
                    <wp:posOffset>640080</wp:posOffset>
                  </wp:positionH>
                  <wp:positionV relativeFrom="paragraph">
                    <wp:posOffset>115570</wp:posOffset>
                  </wp:positionV>
                  <wp:extent cx="6316980" cy="2165350"/>
                  <wp:effectExtent l="0" t="0" r="0" b="0"/>
                  <wp:wrapTopAndBottom/>
                  <wp:docPr id="2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7930" cy="2146300"/>
                            <a:chOff x="1023" y="196"/>
                            <a:chExt cx="9918" cy="3380"/>
                          </a:xfrm>
                        </wpg:grpSpPr>
                        <wps:wsp>
                          <wps:cNvPr id="22" name="Rectangle 18"/>
                          <wps:cNvSpPr>
                            <a:spLocks noChangeArrowheads="1"/>
                          </wps:cNvSpPr>
                          <wps:spPr bwMode="auto">
                            <a:xfrm>
                              <a:off x="9525" y="8890"/>
                              <a:ext cx="6297930" cy="2146300"/>
                            </a:xfrm>
                            <a:prstGeom prst="rect">
                              <a:avLst/>
                            </a:prstGeom>
                            <a:noFill/>
                            <a:ln w="1905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2BA788" id="Group 17" o:spid="_x0000_s1026" style="position:absolute;margin-left:50.4pt;margin-top:9.1pt;width:497.4pt;height:170.5pt;z-index:-15718400;mso-wrap-distance-left:0;mso-wrap-distance-right:0;mso-position-horizontal-relative:page" coordorigin="1023,196" coordsize="9918,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">
                  <v:rect id="Rectangle 18" o:spid="_x0000_s1027" style="position:absolute;left:9525;top:8890;width:6297930;height:2146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" filled="f" strokecolor="#00afef" strokeweight="1.5pt"/>
                  <w10:wrap type="topAndBottom" anchorx="page"/>
                </v:group>
              </w:pict>
            </mc:Fallback>
          </mc:AlternateContent>
        </w:r>
      </w:del>
    </w:p>
    <w:p w14:paraId="0907B042" w14:textId="3898728B" w:rsidR="00D143F2" w:rsidDel="003512C5" w:rsidRDefault="009B7C21">
      <w:pPr>
        <w:pStyle w:val="BodyText"/>
        <w:spacing w:before="164"/>
        <w:ind w:left="2929" w:right="2985"/>
        <w:jc w:val="center"/>
        <w:rPr>
          <w:del w:id="591" w:author="Sreekanth Settur" w:date="2021-11-16T13:31:00Z"/>
        </w:rPr>
      </w:pPr>
      <w:r>
        <w:t>Fig 3.1</w:t>
      </w:r>
      <w:r w:rsidR="00057A39">
        <w:t>4</w:t>
      </w:r>
      <w:r>
        <w:t xml:space="preserve"> View Statistics</w:t>
      </w:r>
    </w:p>
    <w:p w14:paraId="472F3E26" w14:textId="2F9767CF" w:rsidR="004552E9" w:rsidDel="003512C5" w:rsidRDefault="004552E9">
      <w:pPr>
        <w:pStyle w:val="BodyText"/>
        <w:spacing w:before="164"/>
        <w:ind w:left="2929" w:right="2985"/>
        <w:jc w:val="center"/>
        <w:rPr>
          <w:del w:id="592" w:author="Sreekanth Settur" w:date="2021-11-16T13:31:00Z"/>
        </w:rPr>
      </w:pPr>
    </w:p>
    <w:p w14:paraId="5E763E93" w14:textId="794B6717" w:rsidR="00A668EA" w:rsidDel="003512C5" w:rsidRDefault="00A668EA">
      <w:pPr>
        <w:pStyle w:val="BodyText"/>
        <w:spacing w:before="164"/>
        <w:ind w:left="2929" w:right="2985"/>
        <w:jc w:val="center"/>
        <w:rPr>
          <w:del w:id="593" w:author="Sreekanth Settur" w:date="2021-11-16T13:31:00Z"/>
        </w:rPr>
      </w:pPr>
    </w:p>
    <w:p w14:paraId="5CBEC774" w14:textId="1DF68EC6" w:rsidR="00A668EA" w:rsidDel="003512C5" w:rsidRDefault="00A668EA">
      <w:pPr>
        <w:pStyle w:val="BodyText"/>
        <w:spacing w:before="164"/>
        <w:ind w:left="2929" w:right="2985"/>
        <w:jc w:val="center"/>
        <w:rPr>
          <w:del w:id="594" w:author="Sreekanth Settur" w:date="2021-11-16T13:31:00Z"/>
        </w:rPr>
      </w:pPr>
    </w:p>
    <w:p w14:paraId="16D00F69" w14:textId="77777777" w:rsidR="00A668EA" w:rsidRDefault="00A668EA">
      <w:pPr>
        <w:pStyle w:val="BodyText"/>
        <w:spacing w:before="164"/>
        <w:ind w:left="2929" w:right="2985"/>
        <w:jc w:val="center"/>
      </w:pPr>
    </w:p>
    <w:p w14:paraId="0907B044" w14:textId="3DD07BF6" w:rsidR="00D143F2" w:rsidRPr="00282F4D" w:rsidRDefault="009B7C21" w:rsidP="00282F4D">
      <w:pPr>
        <w:pStyle w:val="Heading1"/>
        <w:numPr>
          <w:ilvl w:val="0"/>
          <w:numId w:val="1"/>
        </w:numPr>
        <w:tabs>
          <w:tab w:val="left" w:pos="469"/>
        </w:tabs>
        <w:ind w:hanging="362"/>
        <w:rPr>
          <w:color w:val="006FC0"/>
          <w:u w:color="006FC0"/>
        </w:rPr>
      </w:pPr>
      <w:bookmarkStart w:id="595" w:name="_bookmark29"/>
      <w:bookmarkStart w:id="596" w:name="_Toc46509765"/>
      <w:bookmarkEnd w:id="595"/>
      <w:r w:rsidRPr="00282F4D">
        <w:rPr>
          <w:color w:val="006FC0"/>
          <w:u w:color="006FC0"/>
        </w:rPr>
        <w:t>Configure a Test scenario using config file</w:t>
      </w:r>
      <w:bookmarkEnd w:id="596"/>
    </w:p>
    <w:p w14:paraId="62D97956" w14:textId="77777777" w:rsidR="00E65F22" w:rsidRDefault="009B7C21" w:rsidP="00E65F22">
      <w:pPr>
        <w:pStyle w:val="BodyText"/>
        <w:spacing w:before="187"/>
        <w:ind w:left="828" w:right="342"/>
        <w:jc w:val="both"/>
      </w:pPr>
      <w:r>
        <w:t>This</w:t>
      </w:r>
      <w:r>
        <w:rPr>
          <w:spacing w:val="-7"/>
        </w:rPr>
        <w:t xml:space="preserve"> </w:t>
      </w:r>
      <w:r>
        <w:t>section</w:t>
      </w:r>
      <w:r>
        <w:rPr>
          <w:spacing w:val="-5"/>
        </w:rPr>
        <w:t xml:space="preserve"> </w:t>
      </w:r>
      <w:r>
        <w:t>walks</w:t>
      </w:r>
      <w:r>
        <w:rPr>
          <w:spacing w:val="-7"/>
        </w:rPr>
        <w:t xml:space="preserve"> </w:t>
      </w:r>
      <w:r>
        <w:t>through</w:t>
      </w:r>
      <w:r>
        <w:rPr>
          <w:spacing w:val="-5"/>
        </w:rPr>
        <w:t xml:space="preserve"> </w:t>
      </w:r>
      <w:r>
        <w:t>a</w:t>
      </w:r>
      <w:r>
        <w:rPr>
          <w:spacing w:val="-7"/>
        </w:rPr>
        <w:t xml:space="preserve"> </w:t>
      </w:r>
      <w:r>
        <w:t>scenario</w:t>
      </w:r>
      <w:r>
        <w:rPr>
          <w:spacing w:val="-6"/>
        </w:rPr>
        <w:t xml:space="preserve"> </w:t>
      </w:r>
      <w:r>
        <w:t>in</w:t>
      </w:r>
      <w:r>
        <w:rPr>
          <w:spacing w:val="-5"/>
        </w:rPr>
        <w:t xml:space="preserve"> </w:t>
      </w:r>
      <w:r>
        <w:t>which</w:t>
      </w:r>
      <w:r>
        <w:rPr>
          <w:spacing w:val="-8"/>
        </w:rPr>
        <w:t xml:space="preserve"> </w:t>
      </w:r>
      <w:r>
        <w:t>user</w:t>
      </w:r>
      <w:r>
        <w:rPr>
          <w:spacing w:val="-7"/>
        </w:rPr>
        <w:t xml:space="preserve"> </w:t>
      </w:r>
      <w:r>
        <w:t>is</w:t>
      </w:r>
      <w:r>
        <w:rPr>
          <w:spacing w:val="-6"/>
        </w:rPr>
        <w:t xml:space="preserve"> </w:t>
      </w:r>
      <w:r>
        <w:t>allowed</w:t>
      </w:r>
      <w:r>
        <w:rPr>
          <w:spacing w:val="-5"/>
        </w:rPr>
        <w:t xml:space="preserve"> </w:t>
      </w:r>
      <w:r>
        <w:t>to</w:t>
      </w:r>
      <w:r>
        <w:rPr>
          <w:spacing w:val="46"/>
        </w:rPr>
        <w:t xml:space="preserve"> </w:t>
      </w:r>
      <w:r>
        <w:t>configure</w:t>
      </w:r>
      <w:r>
        <w:rPr>
          <w:spacing w:val="-9"/>
        </w:rPr>
        <w:t xml:space="preserve"> </w:t>
      </w:r>
      <w:r>
        <w:t>a</w:t>
      </w:r>
      <w:r>
        <w:rPr>
          <w:spacing w:val="-6"/>
        </w:rPr>
        <w:t xml:space="preserve"> </w:t>
      </w:r>
      <w:r>
        <w:t>test</w:t>
      </w:r>
      <w:r>
        <w:rPr>
          <w:spacing w:val="-5"/>
        </w:rPr>
        <w:t xml:space="preserve"> </w:t>
      </w:r>
      <w:r>
        <w:t>scenario</w:t>
      </w:r>
      <w:r>
        <w:rPr>
          <w:spacing w:val="-6"/>
        </w:rPr>
        <w:t xml:space="preserve"> </w:t>
      </w:r>
      <w:r>
        <w:t xml:space="preserve">by uploading </w:t>
      </w:r>
      <w:proofErr w:type="spellStart"/>
      <w:r>
        <w:t>ixncfg</w:t>
      </w:r>
      <w:proofErr w:type="spellEnd"/>
      <w:r>
        <w:t xml:space="preserve"> or json configuration files from </w:t>
      </w:r>
      <w:proofErr w:type="gramStart"/>
      <w:r>
        <w:rPr>
          <w:b/>
        </w:rPr>
        <w:t>Files</w:t>
      </w:r>
      <w:proofErr w:type="gramEnd"/>
      <w:r>
        <w:rPr>
          <w:b/>
        </w:rPr>
        <w:t xml:space="preserve"> </w:t>
      </w:r>
      <w:r>
        <w:t>tab, and user can also save the current configuration.</w:t>
      </w:r>
      <w:bookmarkStart w:id="597" w:name="_bookmark30"/>
      <w:bookmarkEnd w:id="597"/>
    </w:p>
    <w:p w14:paraId="0907B046" w14:textId="666C4680" w:rsidR="00D143F2" w:rsidRPr="00E65F22" w:rsidRDefault="009B7C21" w:rsidP="00E65F22">
      <w:pPr>
        <w:pStyle w:val="Heading2"/>
        <w:numPr>
          <w:ilvl w:val="1"/>
          <w:numId w:val="1"/>
        </w:numPr>
        <w:tabs>
          <w:tab w:val="left" w:pos="828"/>
          <w:tab w:val="left" w:pos="829"/>
        </w:tabs>
        <w:spacing w:before="0"/>
        <w:ind w:hanging="722"/>
        <w:rPr>
          <w:color w:val="006FC0"/>
          <w:u w:color="006FC0"/>
        </w:rPr>
      </w:pPr>
      <w:bookmarkStart w:id="598" w:name="_Toc46509766"/>
      <w:r>
        <w:rPr>
          <w:color w:val="006FC0"/>
          <w:u w:color="006FC0"/>
        </w:rPr>
        <w:t>Upload the Config</w:t>
      </w:r>
      <w:r w:rsidRPr="00137C80">
        <w:rPr>
          <w:color w:val="006FC0"/>
          <w:u w:color="006FC0"/>
        </w:rPr>
        <w:t xml:space="preserve"> </w:t>
      </w:r>
      <w:r>
        <w:rPr>
          <w:color w:val="006FC0"/>
          <w:u w:color="006FC0"/>
        </w:rPr>
        <w:t>File</w:t>
      </w:r>
      <w:bookmarkEnd w:id="598"/>
    </w:p>
    <w:p w14:paraId="0907B047" w14:textId="77777777" w:rsidR="00D143F2" w:rsidRDefault="009B7C21" w:rsidP="001119BF">
      <w:pPr>
        <w:pStyle w:val="ListParagraph"/>
        <w:numPr>
          <w:ilvl w:val="2"/>
          <w:numId w:val="1"/>
        </w:numPr>
        <w:tabs>
          <w:tab w:val="left" w:pos="1189"/>
        </w:tabs>
        <w:spacing w:before="209" w:line="259" w:lineRule="auto"/>
        <w:ind w:right="304"/>
        <w:rPr>
          <w:rFonts w:ascii="Wingdings" w:hAnsi="Wingdings"/>
          <w:sz w:val="24"/>
        </w:rPr>
      </w:pPr>
      <w:r>
        <w:rPr>
          <w:sz w:val="24"/>
        </w:rPr>
        <w:t xml:space="preserve">Click </w:t>
      </w:r>
      <w:r>
        <w:rPr>
          <w:b/>
          <w:sz w:val="24"/>
        </w:rPr>
        <w:t xml:space="preserve">Browse to upload file </w:t>
      </w:r>
      <w:r>
        <w:rPr>
          <w:sz w:val="24"/>
        </w:rPr>
        <w:t xml:space="preserve">from </w:t>
      </w:r>
      <w:r>
        <w:rPr>
          <w:b/>
          <w:sz w:val="24"/>
        </w:rPr>
        <w:t xml:space="preserve">Files </w:t>
      </w:r>
      <w:r>
        <w:rPr>
          <w:sz w:val="24"/>
        </w:rPr>
        <w:t xml:space="preserve">tab to upload </w:t>
      </w:r>
      <w:proofErr w:type="spellStart"/>
      <w:r>
        <w:rPr>
          <w:sz w:val="24"/>
        </w:rPr>
        <w:t>ixncfg</w:t>
      </w:r>
      <w:proofErr w:type="spellEnd"/>
      <w:r>
        <w:rPr>
          <w:sz w:val="24"/>
        </w:rPr>
        <w:t xml:space="preserve"> config file, for example upload ISIS_L</w:t>
      </w:r>
      <w:proofErr w:type="gramStart"/>
      <w:r>
        <w:rPr>
          <w:sz w:val="24"/>
        </w:rPr>
        <w:t>3.ixncfg</w:t>
      </w:r>
      <w:proofErr w:type="gramEnd"/>
      <w:r>
        <w:rPr>
          <w:sz w:val="24"/>
        </w:rPr>
        <w:t>.</w:t>
      </w:r>
    </w:p>
    <w:p w14:paraId="0907B048" w14:textId="081D9C62" w:rsidR="00D143F2" w:rsidRPr="007C05D8" w:rsidRDefault="00627DFE" w:rsidP="001119BF">
      <w:pPr>
        <w:pStyle w:val="ListParagraph"/>
        <w:numPr>
          <w:ilvl w:val="2"/>
          <w:numId w:val="1"/>
        </w:numPr>
        <w:tabs>
          <w:tab w:val="left" w:pos="1189"/>
        </w:tabs>
        <w:spacing w:before="1" w:line="259" w:lineRule="auto"/>
        <w:ind w:right="499"/>
        <w:rPr>
          <w:ins w:id="599" w:author="Sreekanth Settur" w:date="2021-11-15T16:28:00Z"/>
          <w:rFonts w:ascii="Wingdings" w:hAnsi="Wingdings"/>
          <w:sz w:val="24"/>
          <w:rPrChange w:id="600" w:author="Sreekanth Settur" w:date="2021-11-15T16:28:00Z">
            <w:rPr>
              <w:ins w:id="601" w:author="Sreekanth Settur" w:date="2021-11-15T16:28:00Z"/>
              <w:sz w:val="24"/>
            </w:rPr>
          </w:rPrChange>
        </w:rPr>
      </w:pPr>
      <w:del w:id="602" w:author="Sreekanth Settur" w:date="2021-11-15T16:28:00Z">
        <w:r w:rsidDel="007C05D8">
          <w:rPr>
            <w:noProof/>
          </w:rPr>
          <mc:AlternateContent>
            <mc:Choice Requires="wpg">
              <w:drawing>
                <wp:anchor distT="0" distB="0" distL="0" distR="0" simplePos="0" relativeHeight="487599616" behindDoc="1" locked="0" layoutInCell="1" allowOverlap="1" wp14:anchorId="0907B08D" wp14:editId="771EF71F">
                  <wp:simplePos x="0" y="0"/>
                  <wp:positionH relativeFrom="page">
                    <wp:posOffset>640080</wp:posOffset>
                  </wp:positionH>
                  <wp:positionV relativeFrom="paragraph">
                    <wp:posOffset>485775</wp:posOffset>
                  </wp:positionV>
                  <wp:extent cx="6318250" cy="2635250"/>
                  <wp:effectExtent l="0" t="0" r="0" b="0"/>
                  <wp:wrapTopAndBottom/>
                  <wp:docPr id="1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200" cy="2616200"/>
                            <a:chOff x="1023" y="779"/>
                            <a:chExt cx="9920" cy="4120"/>
                          </a:xfrm>
                        </wpg:grpSpPr>
                        <wps:wsp>
                          <wps:cNvPr id="19" name="Rectangle 15"/>
                          <wps:cNvSpPr>
                            <a:spLocks noChangeArrowheads="1"/>
                          </wps:cNvSpPr>
                          <wps:spPr bwMode="auto">
                            <a:xfrm>
                              <a:off x="9525" y="8890"/>
                              <a:ext cx="6299200" cy="2616200"/>
                            </a:xfrm>
                            <a:prstGeom prst="rect">
                              <a:avLst/>
                            </a:prstGeom>
                            <a:noFill/>
                            <a:ln w="1905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B24B07" id="Group 14" o:spid="_x0000_s1026" style="position:absolute;margin-left:50.4pt;margin-top:38.25pt;width:497.5pt;height:207.5pt;z-index:-15716864;mso-wrap-distance-left:0;mso-wrap-distance-right:0;mso-position-horizontal-relative:page" coordorigin="1023,779" coordsize="9920,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">
                  <v:rect id="Rectangle 15" o:spid="_x0000_s1027" style="position:absolute;left:9525;top:8890;width:6299200;height:2616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" filled="f" strokecolor="#00afef" strokeweight="1.5pt"/>
                  <w10:wrap type="topAndBottom" anchorx="page"/>
                </v:group>
              </w:pict>
            </mc:Fallback>
          </mc:AlternateContent>
        </w:r>
      </w:del>
      <w:r w:rsidR="009B7C21">
        <w:rPr>
          <w:sz w:val="24"/>
        </w:rPr>
        <w:t>After uploading the ISIS_L</w:t>
      </w:r>
      <w:proofErr w:type="gramStart"/>
      <w:r w:rsidR="009B7C21">
        <w:rPr>
          <w:sz w:val="24"/>
        </w:rPr>
        <w:t>3.ixncfg</w:t>
      </w:r>
      <w:proofErr w:type="gramEnd"/>
      <w:r w:rsidR="009B7C21">
        <w:rPr>
          <w:sz w:val="24"/>
        </w:rPr>
        <w:t>, follow the steps from</w:t>
      </w:r>
      <w:r w:rsidR="009B7C21">
        <w:rPr>
          <w:color w:val="0462C1"/>
          <w:sz w:val="24"/>
        </w:rPr>
        <w:t xml:space="preserve"> </w:t>
      </w:r>
      <w:hyperlink w:anchor="_bookmark8" w:history="1">
        <w:r w:rsidR="009B7C21">
          <w:rPr>
            <w:b/>
            <w:color w:val="0462C1"/>
            <w:sz w:val="24"/>
            <w:u w:val="single" w:color="0462C1"/>
          </w:rPr>
          <w:t>section 2.4</w:t>
        </w:r>
        <w:r w:rsidR="009B7C21">
          <w:rPr>
            <w:b/>
            <w:color w:val="0462C1"/>
            <w:sz w:val="24"/>
          </w:rPr>
          <w:t xml:space="preserve"> </w:t>
        </w:r>
      </w:hyperlink>
      <w:r w:rsidR="009B7C21">
        <w:rPr>
          <w:sz w:val="24"/>
        </w:rPr>
        <w:t xml:space="preserve">to </w:t>
      </w:r>
      <w:r w:rsidR="009B7C21">
        <w:rPr>
          <w:b/>
          <w:sz w:val="24"/>
        </w:rPr>
        <w:t xml:space="preserve">2.10 </w:t>
      </w:r>
      <w:r w:rsidR="009B7C21">
        <w:rPr>
          <w:sz w:val="24"/>
        </w:rPr>
        <w:t xml:space="preserve">to bring up </w:t>
      </w:r>
      <w:r w:rsidR="009B7C21">
        <w:rPr>
          <w:sz w:val="24"/>
        </w:rPr>
        <w:lastRenderedPageBreak/>
        <w:t>the test</w:t>
      </w:r>
      <w:r w:rsidR="009B7C21">
        <w:rPr>
          <w:spacing w:val="-2"/>
          <w:sz w:val="24"/>
        </w:rPr>
        <w:t xml:space="preserve"> </w:t>
      </w:r>
      <w:r w:rsidR="009B7C21">
        <w:rPr>
          <w:sz w:val="24"/>
        </w:rPr>
        <w:t>scenario.</w:t>
      </w:r>
    </w:p>
    <w:p w14:paraId="73051BAA" w14:textId="3EC294E1" w:rsidR="007C05D8" w:rsidRDefault="0045117D">
      <w:pPr>
        <w:pStyle w:val="ListParagraph"/>
        <w:tabs>
          <w:tab w:val="left" w:pos="1189"/>
        </w:tabs>
        <w:spacing w:before="1" w:line="259" w:lineRule="auto"/>
        <w:ind w:left="720" w:right="499" w:firstLine="0"/>
        <w:rPr>
          <w:rFonts w:ascii="Wingdings" w:hAnsi="Wingdings"/>
          <w:sz w:val="24"/>
        </w:rPr>
        <w:pPrChange w:id="603" w:author="Sreekanth Settur" w:date="2021-11-15T16:28:00Z">
          <w:pPr>
            <w:pStyle w:val="ListParagraph"/>
            <w:numPr>
              <w:ilvl w:val="2"/>
              <w:numId w:val="1"/>
            </w:numPr>
            <w:tabs>
              <w:tab w:val="left" w:pos="1189"/>
            </w:tabs>
            <w:spacing w:before="1" w:line="259" w:lineRule="auto"/>
            <w:ind w:right="499" w:hanging="360"/>
          </w:pPr>
        </w:pPrChange>
      </w:pPr>
      <w:ins w:id="604" w:author="Sreekanth Settur" w:date="2021-11-17T12:27:00Z">
        <w:r>
          <w:rPr>
            <w:rFonts w:ascii="Wingdings" w:hAnsi="Wingdings"/>
            <w:noProof/>
            <w:sz w:val="24"/>
          </w:rPr>
          <w:drawing>
            <wp:inline distT="0" distB="0" distL="0" distR="0" wp14:anchorId="49D644CB" wp14:editId="635F5413">
              <wp:extent cx="6242304" cy="2602992"/>
              <wp:effectExtent l="19050" t="19050" r="25400" b="260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242304" cy="2602992"/>
                      </a:xfrm>
                      <a:prstGeom prst="rect">
                        <a:avLst/>
                      </a:prstGeom>
                      <a:ln w="12700">
                        <a:solidFill>
                          <a:schemeClr val="tx1"/>
                        </a:solidFill>
                      </a:ln>
                    </pic:spPr>
                  </pic:pic>
                </a:graphicData>
              </a:graphic>
            </wp:inline>
          </w:drawing>
        </w:r>
      </w:ins>
    </w:p>
    <w:p w14:paraId="0907B049" w14:textId="77777777" w:rsidR="00D143F2" w:rsidRDefault="009B7C21">
      <w:pPr>
        <w:pStyle w:val="BodyText"/>
        <w:spacing w:before="144"/>
        <w:ind w:left="2925" w:right="2985"/>
        <w:jc w:val="center"/>
      </w:pPr>
      <w:r>
        <w:t>Fig 4.1.1 Upload config file</w:t>
      </w:r>
    </w:p>
    <w:p w14:paraId="0907B04A" w14:textId="77777777" w:rsidR="00D143F2" w:rsidRDefault="00D143F2">
      <w:pPr>
        <w:pStyle w:val="BodyText"/>
        <w:rPr>
          <w:sz w:val="20"/>
        </w:rPr>
      </w:pPr>
    </w:p>
    <w:p w14:paraId="0907B04B" w14:textId="7DAB477F" w:rsidR="00D143F2" w:rsidRDefault="00182ACF">
      <w:pPr>
        <w:pStyle w:val="BodyText"/>
        <w:spacing w:before="10"/>
        <w:ind w:left="720"/>
        <w:rPr>
          <w:sz w:val="21"/>
        </w:rPr>
        <w:pPrChange w:id="605" w:author="Sreekanth Settur" w:date="2021-11-15T16:31:00Z">
          <w:pPr>
            <w:pStyle w:val="BodyText"/>
            <w:spacing w:before="10"/>
          </w:pPr>
        </w:pPrChange>
      </w:pPr>
      <w:ins w:id="606" w:author="Sreekanth Settur" w:date="2021-11-15T16:34:00Z">
        <w:r>
          <w:rPr>
            <w:noProof/>
          </w:rPr>
          <w:drawing>
            <wp:inline distT="0" distB="0" distL="0" distR="0" wp14:anchorId="2EE2BBE3" wp14:editId="4A95AD2F">
              <wp:extent cx="5980176" cy="1511808"/>
              <wp:effectExtent l="19050" t="19050" r="20955" b="12700"/>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80176" cy="1511808"/>
                      </a:xfrm>
                      <a:prstGeom prst="rect">
                        <a:avLst/>
                      </a:prstGeom>
                      <a:ln w="12700">
                        <a:solidFill>
                          <a:schemeClr val="tx1"/>
                        </a:solidFill>
                      </a:ln>
                    </pic:spPr>
                  </pic:pic>
                </a:graphicData>
              </a:graphic>
            </wp:inline>
          </w:drawing>
        </w:r>
      </w:ins>
      <w:del w:id="607" w:author="Sreekanth Settur" w:date="2021-11-15T16:31:00Z">
        <w:r w:rsidR="00627DFE" w:rsidDel="00525312">
          <w:rPr>
            <w:noProof/>
          </w:rPr>
          <mc:AlternateContent>
            <mc:Choice Requires="wpg">
              <w:drawing>
                <wp:anchor distT="0" distB="0" distL="0" distR="0" simplePos="0" relativeHeight="487601152" behindDoc="1" locked="0" layoutInCell="1" allowOverlap="1" wp14:anchorId="0907B08E" wp14:editId="1E1AA38F">
                  <wp:simplePos x="0" y="0"/>
                  <wp:positionH relativeFrom="page">
                    <wp:posOffset>640080</wp:posOffset>
                  </wp:positionH>
                  <wp:positionV relativeFrom="paragraph">
                    <wp:posOffset>194310</wp:posOffset>
                  </wp:positionV>
                  <wp:extent cx="5980430" cy="1515745"/>
                  <wp:effectExtent l="0" t="0" r="0" b="0"/>
                  <wp:wrapTopAndBottom/>
                  <wp:docPr id="1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1496695"/>
                            <a:chOff x="1023" y="321"/>
                            <a:chExt cx="9388" cy="2357"/>
                          </a:xfrm>
                        </wpg:grpSpPr>
                        <wps:wsp>
                          <wps:cNvPr id="16" name="Rectangle 12"/>
                          <wps:cNvSpPr>
                            <a:spLocks noChangeArrowheads="1"/>
                          </wps:cNvSpPr>
                          <wps:spPr bwMode="auto">
                            <a:xfrm>
                              <a:off x="9525" y="9525"/>
                              <a:ext cx="5961380" cy="1496695"/>
                            </a:xfrm>
                            <a:prstGeom prst="rect">
                              <a:avLst/>
                            </a:prstGeom>
                            <a:noFill/>
                            <a:ln w="1905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4E20BF" id="Group 11" o:spid="_x0000_s1026" style="position:absolute;margin-left:50.4pt;margin-top:15.3pt;width:470.9pt;height:119.35pt;z-index:-15715328;mso-wrap-distance-left:0;mso-wrap-distance-right:0;mso-position-horizontal-relative:page" coordorigin="1023,321" coordsize="9388,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">
                  <v:rect id="Rectangle 12" o:spid="_x0000_s1027" style="position:absolute;left:9525;top:9525;width:5961380;height:1496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" filled="f" strokecolor="#00afef" strokeweight="1.5pt"/>
                  <w10:wrap type="topAndBottom" anchorx="page"/>
                </v:group>
              </w:pict>
            </mc:Fallback>
          </mc:AlternateContent>
        </w:r>
      </w:del>
    </w:p>
    <w:p w14:paraId="0907B04C" w14:textId="58A421C2" w:rsidR="00D143F2" w:rsidDel="003134E8" w:rsidRDefault="009B7C21">
      <w:pPr>
        <w:pStyle w:val="BodyText"/>
        <w:spacing w:before="166"/>
        <w:ind w:left="2924" w:right="2985"/>
        <w:jc w:val="center"/>
        <w:rPr>
          <w:del w:id="608" w:author="Sreekanth Settur" w:date="2021-11-15T16:34:00Z"/>
        </w:rPr>
      </w:pPr>
      <w:r>
        <w:t>Fig 4.1.2 After uploading ISIS_L</w:t>
      </w:r>
      <w:proofErr w:type="gramStart"/>
      <w:r>
        <w:t>3.ixncfg</w:t>
      </w:r>
      <w:proofErr w:type="gramEnd"/>
    </w:p>
    <w:p w14:paraId="2BAFE50C" w14:textId="77777777" w:rsidR="006D15ED" w:rsidRDefault="006D15ED">
      <w:pPr>
        <w:pStyle w:val="BodyText"/>
        <w:spacing w:before="166"/>
        <w:ind w:left="2924" w:right="2985"/>
        <w:jc w:val="center"/>
      </w:pPr>
    </w:p>
    <w:p w14:paraId="0907B04E" w14:textId="77777777" w:rsidR="00D143F2" w:rsidRPr="00F82504" w:rsidRDefault="009B7C21" w:rsidP="00FA561A">
      <w:pPr>
        <w:pStyle w:val="Heading2"/>
        <w:numPr>
          <w:ilvl w:val="1"/>
          <w:numId w:val="1"/>
        </w:numPr>
        <w:tabs>
          <w:tab w:val="left" w:pos="828"/>
          <w:tab w:val="left" w:pos="829"/>
        </w:tabs>
        <w:spacing w:before="0"/>
        <w:ind w:hanging="722"/>
        <w:rPr>
          <w:color w:val="006FC0"/>
          <w:u w:color="006FC0"/>
        </w:rPr>
      </w:pPr>
      <w:bookmarkStart w:id="609" w:name="_bookmark31"/>
      <w:bookmarkStart w:id="610" w:name="_Toc46509767"/>
      <w:bookmarkEnd w:id="609"/>
      <w:r>
        <w:rPr>
          <w:color w:val="006FC0"/>
          <w:u w:color="006FC0"/>
        </w:rPr>
        <w:t>Save and Clear the</w:t>
      </w:r>
      <w:r w:rsidRPr="00F82504">
        <w:rPr>
          <w:color w:val="006FC0"/>
          <w:u w:color="006FC0"/>
        </w:rPr>
        <w:t xml:space="preserve"> </w:t>
      </w:r>
      <w:r>
        <w:rPr>
          <w:color w:val="006FC0"/>
          <w:u w:color="006FC0"/>
        </w:rPr>
        <w:t>configuration</w:t>
      </w:r>
      <w:bookmarkEnd w:id="610"/>
    </w:p>
    <w:p w14:paraId="0907B04F" w14:textId="025E9755" w:rsidR="00D143F2" w:rsidRPr="0000480C" w:rsidRDefault="009B7C21" w:rsidP="001119BF">
      <w:pPr>
        <w:pStyle w:val="ListParagraph"/>
        <w:numPr>
          <w:ilvl w:val="2"/>
          <w:numId w:val="1"/>
        </w:numPr>
        <w:tabs>
          <w:tab w:val="left" w:pos="1189"/>
        </w:tabs>
        <w:spacing w:before="212"/>
        <w:ind w:hanging="361"/>
        <w:rPr>
          <w:ins w:id="611" w:author="Sreekanth Settur" w:date="2021-11-15T16:45:00Z"/>
          <w:rFonts w:ascii="Wingdings" w:hAnsi="Wingdings"/>
          <w:sz w:val="24"/>
          <w:rPrChange w:id="612" w:author="Sreekanth Settur" w:date="2021-11-15T16:45:00Z">
            <w:rPr>
              <w:ins w:id="613" w:author="Sreekanth Settur" w:date="2021-11-15T16:45:00Z"/>
              <w:sz w:val="24"/>
            </w:rPr>
          </w:rPrChange>
        </w:rPr>
      </w:pPr>
      <w:r>
        <w:rPr>
          <w:sz w:val="24"/>
        </w:rPr>
        <w:t xml:space="preserve">User can save and clear the current configuration from </w:t>
      </w:r>
      <w:r>
        <w:rPr>
          <w:b/>
          <w:sz w:val="24"/>
        </w:rPr>
        <w:t xml:space="preserve">Files </w:t>
      </w:r>
      <w:r>
        <w:rPr>
          <w:sz w:val="24"/>
        </w:rPr>
        <w:t>tab.</w:t>
      </w:r>
    </w:p>
    <w:p w14:paraId="01E04761" w14:textId="7F0F2755" w:rsidR="0000480C" w:rsidRDefault="0000480C" w:rsidP="0000621D">
      <w:pPr>
        <w:pStyle w:val="ListParagraph"/>
        <w:tabs>
          <w:tab w:val="left" w:pos="1189"/>
        </w:tabs>
        <w:spacing w:before="212"/>
        <w:ind w:left="827" w:firstLine="0"/>
        <w:rPr>
          <w:rFonts w:ascii="Wingdings" w:hAnsi="Wingdings"/>
          <w:sz w:val="24"/>
        </w:rPr>
        <w:pPrChange w:id="614" w:author="Sreekanth Settur" w:date="2021-11-17T12:28:00Z">
          <w:pPr>
            <w:pStyle w:val="ListParagraph"/>
            <w:numPr>
              <w:ilvl w:val="2"/>
              <w:numId w:val="1"/>
            </w:numPr>
            <w:tabs>
              <w:tab w:val="left" w:pos="1189"/>
            </w:tabs>
            <w:spacing w:before="212"/>
            <w:ind w:hanging="360"/>
          </w:pPr>
        </w:pPrChange>
      </w:pPr>
      <w:ins w:id="615" w:author="Sreekanth Settur" w:date="2021-11-15T16:45:00Z">
        <w:r>
          <w:rPr>
            <w:rFonts w:ascii="Wingdings" w:hAnsi="Wingdings"/>
            <w:noProof/>
            <w:sz w:val="24"/>
          </w:rPr>
          <w:drawing>
            <wp:inline distT="0" distB="0" distL="0" distR="0" wp14:anchorId="0364EC95" wp14:editId="3BCF91C4">
              <wp:extent cx="6065520" cy="2560320"/>
              <wp:effectExtent l="19050" t="19050" r="11430" b="1143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065520" cy="2560320"/>
                      </a:xfrm>
                      <a:prstGeom prst="rect">
                        <a:avLst/>
                      </a:prstGeom>
                      <a:ln w="12700">
                        <a:solidFill>
                          <a:schemeClr val="tx1"/>
                        </a:solidFill>
                      </a:ln>
                    </pic:spPr>
                  </pic:pic>
                </a:graphicData>
              </a:graphic>
            </wp:inline>
          </w:drawing>
        </w:r>
      </w:ins>
    </w:p>
    <w:p w14:paraId="0907B050" w14:textId="02F19926" w:rsidR="00D143F2" w:rsidRDefault="00627DFE">
      <w:pPr>
        <w:pStyle w:val="BodyText"/>
        <w:spacing w:before="8"/>
        <w:rPr>
          <w:sz w:val="11"/>
        </w:rPr>
      </w:pPr>
      <w:del w:id="616" w:author="Sreekanth Settur" w:date="2021-11-15T16:45:00Z">
        <w:r w:rsidDel="0000480C">
          <w:rPr>
            <w:noProof/>
          </w:rPr>
          <mc:AlternateContent>
            <mc:Choice Requires="wpg">
              <w:drawing>
                <wp:anchor distT="0" distB="0" distL="0" distR="0" simplePos="0" relativeHeight="487602688" behindDoc="1" locked="0" layoutInCell="1" allowOverlap="1" wp14:anchorId="0907B08F" wp14:editId="76250BAA">
                  <wp:simplePos x="0" y="0"/>
                  <wp:positionH relativeFrom="page">
                    <wp:posOffset>640080</wp:posOffset>
                  </wp:positionH>
                  <wp:positionV relativeFrom="paragraph">
                    <wp:posOffset>115570</wp:posOffset>
                  </wp:positionV>
                  <wp:extent cx="6066790" cy="2566670"/>
                  <wp:effectExtent l="0" t="0" r="0" b="0"/>
                  <wp:wrapTopAndBottom/>
                  <wp:docPr id="11"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7740" cy="2547620"/>
                            <a:chOff x="1023" y="197"/>
                            <a:chExt cx="9524" cy="4012"/>
                          </a:xfrm>
                        </wpg:grpSpPr>
                        <wps:wsp>
                          <wps:cNvPr id="13" name="Rectangle 9"/>
                          <wps:cNvSpPr>
                            <a:spLocks noChangeArrowheads="1"/>
                          </wps:cNvSpPr>
                          <wps:spPr bwMode="auto">
                            <a:xfrm>
                              <a:off x="9525" y="9525"/>
                              <a:ext cx="6047740" cy="2547620"/>
                            </a:xfrm>
                            <a:prstGeom prst="rect">
                              <a:avLst/>
                            </a:prstGeom>
                            <a:noFill/>
                            <a:ln w="1905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DFC881" id="Group 8" o:spid="_x0000_s1026" style="position:absolute;margin-left:50.4pt;margin-top:9.1pt;width:477.7pt;height:202.1pt;z-index:-15713792;mso-wrap-distance-left:0;mso-wrap-distance-right:0;mso-position-horizontal-relative:page" coordorigin="1023,197" coordsize="9524,4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">
                  <v:rect id="Rectangle 9" o:spid="_x0000_s1027" style="position:absolute;left:9525;top:9525;width:6047740;height:254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" filled="f" strokecolor="#00afef" strokeweight="1.5pt"/>
                  <w10:wrap type="topAndBottom" anchorx="page"/>
                </v:group>
              </w:pict>
            </mc:Fallback>
          </mc:AlternateContent>
        </w:r>
      </w:del>
    </w:p>
    <w:p w14:paraId="0907B051" w14:textId="77777777" w:rsidR="00D143F2" w:rsidDel="0044324E" w:rsidRDefault="009B7C21">
      <w:pPr>
        <w:pStyle w:val="BodyText"/>
        <w:spacing w:before="161"/>
        <w:ind w:left="2929" w:right="2768"/>
        <w:jc w:val="center"/>
        <w:rPr>
          <w:del w:id="617" w:author="Sreekanth Settur" w:date="2021-11-16T13:32:00Z"/>
        </w:rPr>
      </w:pPr>
      <w:r>
        <w:t>Fig 4.2 Save and Clear Configuration</w:t>
      </w:r>
    </w:p>
    <w:p w14:paraId="0907B052" w14:textId="77777777" w:rsidR="00D143F2" w:rsidRDefault="00D143F2">
      <w:pPr>
        <w:pStyle w:val="BodyText"/>
        <w:spacing w:before="161"/>
        <w:ind w:left="2929" w:right="2768"/>
        <w:jc w:val="center"/>
        <w:rPr>
          <w:sz w:val="30"/>
        </w:rPr>
        <w:pPrChange w:id="618" w:author="Sreekanth Settur" w:date="2021-11-16T13:32:00Z">
          <w:pPr>
            <w:pStyle w:val="BodyText"/>
            <w:spacing w:before="3"/>
          </w:pPr>
        </w:pPrChange>
      </w:pPr>
    </w:p>
    <w:p w14:paraId="0907B053" w14:textId="77777777" w:rsidR="00D143F2" w:rsidRPr="00F033AB" w:rsidRDefault="009B7C21" w:rsidP="00F033AB">
      <w:pPr>
        <w:pStyle w:val="Heading1"/>
        <w:numPr>
          <w:ilvl w:val="0"/>
          <w:numId w:val="1"/>
        </w:numPr>
        <w:tabs>
          <w:tab w:val="left" w:pos="469"/>
        </w:tabs>
        <w:ind w:hanging="362"/>
        <w:rPr>
          <w:color w:val="006FC0"/>
          <w:u w:color="006FC0"/>
        </w:rPr>
      </w:pPr>
      <w:bookmarkStart w:id="619" w:name="_bookmark32"/>
      <w:bookmarkStart w:id="620" w:name="_Toc46509768"/>
      <w:bookmarkEnd w:id="619"/>
      <w:r>
        <w:rPr>
          <w:color w:val="006FC0"/>
          <w:u w:color="006FC0"/>
        </w:rPr>
        <w:t>Other</w:t>
      </w:r>
      <w:r w:rsidRPr="00F033AB">
        <w:rPr>
          <w:color w:val="006FC0"/>
          <w:u w:color="006FC0"/>
        </w:rPr>
        <w:t xml:space="preserve"> </w:t>
      </w:r>
      <w:r>
        <w:rPr>
          <w:color w:val="006FC0"/>
          <w:u w:color="006FC0"/>
        </w:rPr>
        <w:t>Utilities</w:t>
      </w:r>
      <w:bookmarkEnd w:id="620"/>
    </w:p>
    <w:p w14:paraId="0907B054" w14:textId="77777777" w:rsidR="00D143F2" w:rsidRDefault="009B7C21">
      <w:pPr>
        <w:pStyle w:val="BodyText"/>
        <w:spacing w:before="186"/>
        <w:ind w:left="468"/>
      </w:pPr>
      <w:r>
        <w:lastRenderedPageBreak/>
        <w:t>This section covers additional capabilities of Web App.</w:t>
      </w:r>
    </w:p>
    <w:p w14:paraId="0907B055" w14:textId="77777777" w:rsidR="00D143F2" w:rsidRPr="00F033AB" w:rsidRDefault="009B7C21" w:rsidP="00F033AB">
      <w:pPr>
        <w:pStyle w:val="Heading2"/>
        <w:numPr>
          <w:ilvl w:val="1"/>
          <w:numId w:val="1"/>
        </w:numPr>
        <w:tabs>
          <w:tab w:val="left" w:pos="828"/>
          <w:tab w:val="left" w:pos="829"/>
        </w:tabs>
        <w:spacing w:before="0"/>
        <w:ind w:hanging="722"/>
        <w:rPr>
          <w:color w:val="006FC0"/>
          <w:u w:color="006FC0"/>
        </w:rPr>
      </w:pPr>
      <w:bookmarkStart w:id="621" w:name="_bookmark33"/>
      <w:bookmarkStart w:id="622" w:name="_Toc46509769"/>
      <w:bookmarkEnd w:id="621"/>
      <w:r>
        <w:rPr>
          <w:color w:val="006FC0"/>
          <w:u w:color="006FC0"/>
        </w:rPr>
        <w:t>IxNetwork API</w:t>
      </w:r>
      <w:r w:rsidRPr="00F033AB">
        <w:rPr>
          <w:color w:val="006FC0"/>
          <w:u w:color="006FC0"/>
        </w:rPr>
        <w:t xml:space="preserve"> </w:t>
      </w:r>
      <w:r>
        <w:rPr>
          <w:color w:val="006FC0"/>
          <w:u w:color="006FC0"/>
        </w:rPr>
        <w:t>Browser</w:t>
      </w:r>
      <w:bookmarkEnd w:id="622"/>
    </w:p>
    <w:p w14:paraId="0907B056" w14:textId="77777777" w:rsidR="00D143F2" w:rsidRDefault="009B7C21" w:rsidP="001119BF">
      <w:pPr>
        <w:pStyle w:val="ListParagraph"/>
        <w:numPr>
          <w:ilvl w:val="2"/>
          <w:numId w:val="1"/>
        </w:numPr>
        <w:tabs>
          <w:tab w:val="left" w:pos="1189"/>
        </w:tabs>
        <w:spacing w:before="211" w:line="259" w:lineRule="auto"/>
        <w:ind w:right="223"/>
        <w:rPr>
          <w:rFonts w:ascii="Wingdings" w:hAnsi="Wingdings"/>
          <w:sz w:val="24"/>
        </w:rPr>
      </w:pPr>
      <w:r>
        <w:rPr>
          <w:sz w:val="24"/>
        </w:rPr>
        <w:t>The main feature of this application is the ability to browse the API data in a hierarchical format. Access each level of the hierarchy with a view of siblings, attributes, execs, errors, and children.</w:t>
      </w:r>
    </w:p>
    <w:p w14:paraId="0907B057" w14:textId="02624C14" w:rsidR="00D143F2" w:rsidRDefault="002025D7">
      <w:pPr>
        <w:pStyle w:val="BodyText"/>
        <w:spacing w:before="9"/>
        <w:ind w:left="720"/>
        <w:rPr>
          <w:sz w:val="11"/>
        </w:rPr>
        <w:pPrChange w:id="623" w:author="Sreekanth Settur" w:date="2021-11-15T18:19:00Z">
          <w:pPr>
            <w:pStyle w:val="BodyText"/>
            <w:spacing w:before="9"/>
          </w:pPr>
        </w:pPrChange>
      </w:pPr>
      <w:ins w:id="624" w:author="Sreekanth Settur" w:date="2021-11-15T18:18:00Z">
        <w:r>
          <w:rPr>
            <w:noProof/>
          </w:rPr>
          <w:drawing>
            <wp:inline distT="0" distB="0" distL="0" distR="0" wp14:anchorId="100D45E7" wp14:editId="5806BA31">
              <wp:extent cx="6053328" cy="1511808"/>
              <wp:effectExtent l="0" t="0" r="5080" b="0"/>
              <wp:docPr id="140" name="Picture 14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diagram,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053328" cy="1511808"/>
                      </a:xfrm>
                      <a:prstGeom prst="rect">
                        <a:avLst/>
                      </a:prstGeom>
                    </pic:spPr>
                  </pic:pic>
                </a:graphicData>
              </a:graphic>
            </wp:inline>
          </w:drawing>
        </w:r>
      </w:ins>
      <w:del w:id="625" w:author="Sreekanth Settur" w:date="2021-11-15T18:18:00Z">
        <w:r w:rsidR="00627DFE" w:rsidDel="002025D7">
          <w:rPr>
            <w:noProof/>
          </w:rPr>
          <mc:AlternateContent>
            <mc:Choice Requires="wpg">
              <w:drawing>
                <wp:anchor distT="0" distB="0" distL="0" distR="0" simplePos="0" relativeHeight="487604224" behindDoc="1" locked="0" layoutInCell="1" allowOverlap="1" wp14:anchorId="0907B090" wp14:editId="51D3D531">
                  <wp:simplePos x="0" y="0"/>
                  <wp:positionH relativeFrom="page">
                    <wp:posOffset>751205</wp:posOffset>
                  </wp:positionH>
                  <wp:positionV relativeFrom="paragraph">
                    <wp:posOffset>115570</wp:posOffset>
                  </wp:positionV>
                  <wp:extent cx="6052820" cy="1513840"/>
                  <wp:effectExtent l="0" t="0" r="0" b="0"/>
                  <wp:wrapTopAndBottom/>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770" cy="1494790"/>
                            <a:chOff x="1198" y="197"/>
                            <a:chExt cx="9502" cy="2354"/>
                          </a:xfrm>
                        </wpg:grpSpPr>
                        <wps:wsp>
                          <wps:cNvPr id="10" name="Rectangle 6"/>
                          <wps:cNvSpPr>
                            <a:spLocks noChangeArrowheads="1"/>
                          </wps:cNvSpPr>
                          <wps:spPr bwMode="auto">
                            <a:xfrm>
                              <a:off x="9525" y="9525"/>
                              <a:ext cx="6033770" cy="1494790"/>
                            </a:xfrm>
                            <a:prstGeom prst="rect">
                              <a:avLst/>
                            </a:prstGeom>
                            <a:noFill/>
                            <a:ln w="1905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5CB8A0" id="Group 5" o:spid="_x0000_s1026" style="position:absolute;margin-left:59.15pt;margin-top:9.1pt;width:476.6pt;height:119.2pt;z-index:-15712256;mso-wrap-distance-left:0;mso-wrap-distance-right:0;mso-position-horizontal-relative:page" coordorigin="1198,197" coordsize="9502,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">
                  <v:rect id="Rectangle 6" o:spid="_x0000_s1027" style="position:absolute;left:9525;top:9525;width:6033770;height:1494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" filled="f" strokecolor="#00afef" strokeweight="1.5pt"/>
                  <w10:wrap type="topAndBottom" anchorx="page"/>
                </v:group>
              </w:pict>
            </mc:Fallback>
          </mc:AlternateContent>
        </w:r>
      </w:del>
    </w:p>
    <w:p w14:paraId="0907B058" w14:textId="77777777" w:rsidR="00D143F2" w:rsidRDefault="009B7C21">
      <w:pPr>
        <w:pStyle w:val="BodyText"/>
        <w:spacing w:before="130"/>
        <w:ind w:left="2929" w:right="2985"/>
        <w:jc w:val="center"/>
      </w:pPr>
      <w:r>
        <w:t>Fig 5.1.1 IxNetwork API documentation link</w:t>
      </w:r>
    </w:p>
    <w:p w14:paraId="0907B05A" w14:textId="1454DF8B" w:rsidR="00D143F2" w:rsidRDefault="00D143F2">
      <w:pPr>
        <w:pStyle w:val="BodyText"/>
        <w:spacing w:before="5"/>
        <w:rPr>
          <w:sz w:val="3"/>
        </w:rPr>
      </w:pPr>
    </w:p>
    <w:p w14:paraId="171090F8" w14:textId="77777777" w:rsidR="003B75BD" w:rsidRDefault="003B75BD">
      <w:pPr>
        <w:pStyle w:val="BodyText"/>
        <w:spacing w:before="5"/>
        <w:rPr>
          <w:sz w:val="3"/>
        </w:rPr>
      </w:pPr>
    </w:p>
    <w:p w14:paraId="0907B05B" w14:textId="61C92FC1" w:rsidR="00D143F2" w:rsidRDefault="004A435D">
      <w:pPr>
        <w:pStyle w:val="BodyText"/>
        <w:ind w:left="108"/>
        <w:rPr>
          <w:sz w:val="20"/>
        </w:rPr>
      </w:pPr>
      <w:ins w:id="626" w:author="Sreekanth Settur" w:date="2021-11-16T13:43:00Z">
        <w:r>
          <w:rPr>
            <w:noProof/>
            <w:sz w:val="20"/>
          </w:rPr>
          <w:drawing>
            <wp:inline distT="0" distB="0" distL="0" distR="0" wp14:anchorId="7E39E04B" wp14:editId="55405B78">
              <wp:extent cx="6321552" cy="2889504"/>
              <wp:effectExtent l="0" t="0" r="3175" b="635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321552" cy="2889504"/>
                      </a:xfrm>
                      <a:prstGeom prst="rect">
                        <a:avLst/>
                      </a:prstGeom>
                    </pic:spPr>
                  </pic:pic>
                </a:graphicData>
              </a:graphic>
            </wp:inline>
          </w:drawing>
        </w:r>
      </w:ins>
      <w:del w:id="627" w:author="Sreekanth Settur" w:date="2021-11-16T13:43:00Z">
        <w:r w:rsidR="00627DFE" w:rsidDel="004A435D">
          <w:rPr>
            <w:noProof/>
            <w:sz w:val="20"/>
          </w:rPr>
          <mc:AlternateContent>
            <mc:Choice Requires="wpg">
              <w:drawing>
                <wp:inline distT="0" distB="0" distL="0" distR="0" wp14:anchorId="0907B091" wp14:editId="20A1A8BD">
                  <wp:extent cx="6318250" cy="2891790"/>
                  <wp:effectExtent l="1905" t="4445" r="4445" b="8890"/>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200" cy="2872740"/>
                            <a:chOff x="15" y="15"/>
                            <a:chExt cx="9920" cy="4524"/>
                          </a:xfrm>
                        </wpg:grpSpPr>
                        <wps:wsp>
                          <wps:cNvPr id="7" name="Rectangle 3"/>
                          <wps:cNvSpPr>
                            <a:spLocks noChangeArrowheads="1"/>
                          </wps:cNvSpPr>
                          <wps:spPr bwMode="auto">
                            <a:xfrm>
                              <a:off x="9525" y="9525"/>
                              <a:ext cx="6299200" cy="2872740"/>
                            </a:xfrm>
                            <a:prstGeom prst="rect">
                              <a:avLst/>
                            </a:prstGeom>
                            <a:noFill/>
                            <a:ln w="19050">
                              <a:solidFill>
                                <a:srgbClr val="00AFE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D5C180" id="Group 2" o:spid="_x0000_s1026" style="width:497.5pt;height:227.7pt;mso-position-horizontal-relative:char;mso-position-vertical-relative:line" coordorigin="15,15" coordsize="9920,4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">
                  <v:rect id="Rectangle 3" o:spid="_x0000_s1027" style="position:absolute;left:9525;top:9525;width:6299200;height:287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" filled="f" strokecolor="#00afef" strokeweight="1.5pt"/>
                  <w10:anchorlock/>
                </v:group>
              </w:pict>
            </mc:Fallback>
          </mc:AlternateContent>
        </w:r>
      </w:del>
    </w:p>
    <w:p w14:paraId="0907B05C" w14:textId="77777777" w:rsidR="00D143F2" w:rsidRDefault="00D143F2">
      <w:pPr>
        <w:pStyle w:val="BodyText"/>
        <w:spacing w:before="6"/>
        <w:rPr>
          <w:sz w:val="9"/>
        </w:rPr>
      </w:pPr>
    </w:p>
    <w:p w14:paraId="0907B05D" w14:textId="77777777" w:rsidR="00D143F2" w:rsidRDefault="00D143F2">
      <w:pPr>
        <w:rPr>
          <w:sz w:val="9"/>
        </w:rPr>
        <w:sectPr w:rsidR="00D143F2">
          <w:pgSz w:w="11910" w:h="16840"/>
          <w:pgMar w:top="1300" w:right="840" w:bottom="1200" w:left="900" w:header="375" w:footer="1012" w:gutter="0"/>
          <w:cols w:space="720"/>
        </w:sectPr>
      </w:pPr>
    </w:p>
    <w:p w14:paraId="0907B05E" w14:textId="77777777" w:rsidR="00D143F2" w:rsidRDefault="00D143F2">
      <w:pPr>
        <w:pStyle w:val="BodyText"/>
        <w:rPr>
          <w:sz w:val="28"/>
        </w:rPr>
      </w:pPr>
    </w:p>
    <w:p w14:paraId="0907B05F" w14:textId="77777777" w:rsidR="00D143F2" w:rsidRPr="00EF69B6" w:rsidRDefault="009B7C21" w:rsidP="00EF69B6">
      <w:pPr>
        <w:pStyle w:val="Heading1"/>
        <w:numPr>
          <w:ilvl w:val="0"/>
          <w:numId w:val="1"/>
        </w:numPr>
        <w:tabs>
          <w:tab w:val="left" w:pos="469"/>
        </w:tabs>
        <w:ind w:hanging="362"/>
        <w:rPr>
          <w:color w:val="006FC0"/>
          <w:u w:color="006FC0"/>
        </w:rPr>
      </w:pPr>
      <w:bookmarkStart w:id="628" w:name="_bookmark34"/>
      <w:bookmarkStart w:id="629" w:name="_Toc46509770"/>
      <w:bookmarkEnd w:id="628"/>
      <w:r>
        <w:rPr>
          <w:color w:val="006FC0"/>
          <w:u w:color="006FC0"/>
        </w:rPr>
        <w:t>References</w:t>
      </w:r>
      <w:bookmarkEnd w:id="629"/>
    </w:p>
    <w:p w14:paraId="0907B060" w14:textId="77777777" w:rsidR="00D143F2" w:rsidRDefault="009B7C21">
      <w:pPr>
        <w:pStyle w:val="BodyText"/>
        <w:spacing w:before="52"/>
        <w:ind w:left="108"/>
      </w:pPr>
      <w:r>
        <w:br w:type="column"/>
      </w:r>
      <w:r>
        <w:t>Fig 5.1.2 IxNetwork API Browser</w:t>
      </w:r>
    </w:p>
    <w:p w14:paraId="0907B061" w14:textId="77777777" w:rsidR="00D143F2" w:rsidRDefault="00D143F2">
      <w:pPr>
        <w:sectPr w:rsidR="00D143F2">
          <w:type w:val="continuous"/>
          <w:pgSz w:w="11910" w:h="16840"/>
          <w:pgMar w:top="1600" w:right="840" w:bottom="280" w:left="900" w:header="720" w:footer="720" w:gutter="0"/>
          <w:cols w:num="2" w:space="720" w:equalWidth="0">
            <w:col w:w="1799" w:space="1584"/>
            <w:col w:w="6787"/>
          </w:cols>
        </w:sectPr>
      </w:pPr>
    </w:p>
    <w:p w14:paraId="0907B062" w14:textId="77777777" w:rsidR="00D143F2" w:rsidRDefault="00D143F2">
      <w:pPr>
        <w:pStyle w:val="BodyText"/>
        <w:spacing w:before="5"/>
        <w:rPr>
          <w:sz w:val="11"/>
        </w:rPr>
      </w:pPr>
    </w:p>
    <w:p w14:paraId="0907B063" w14:textId="77777777" w:rsidR="00D143F2" w:rsidRDefault="009B7C21">
      <w:pPr>
        <w:spacing w:before="47"/>
        <w:ind w:left="468"/>
        <w:rPr>
          <w:rFonts w:ascii="Calibri Light"/>
          <w:sz w:val="26"/>
        </w:rPr>
      </w:pPr>
      <w:r>
        <w:t xml:space="preserve">Linux API Server: </w:t>
      </w:r>
      <w:r>
        <w:rPr>
          <w:rFonts w:ascii="Calibri Light"/>
          <w:color w:val="0462C1"/>
          <w:sz w:val="26"/>
          <w:u w:val="single" w:color="0462C1"/>
        </w:rPr>
        <w:t>https://</w:t>
      </w:r>
      <w:hyperlink r:id="rId87">
        <w:r>
          <w:rPr>
            <w:rFonts w:ascii="Calibri Light"/>
            <w:color w:val="0462C1"/>
            <w:sz w:val="26"/>
            <w:u w:val="single" w:color="0462C1"/>
          </w:rPr>
          <w:t>www.youtube.com/watch?v=qSkgQvhGUeY&amp;t=1s</w:t>
        </w:r>
      </w:hyperlink>
    </w:p>
    <w:p w14:paraId="0907B064" w14:textId="77777777" w:rsidR="00D143F2" w:rsidRDefault="009B7C21">
      <w:pPr>
        <w:pStyle w:val="BodyText"/>
        <w:spacing w:before="9" w:line="470" w:lineRule="atLeast"/>
        <w:ind w:left="468" w:right="1151" w:firstLine="21"/>
      </w:pPr>
      <w:r>
        <w:t xml:space="preserve">Ixia Training Tv: </w:t>
      </w:r>
      <w:hyperlink r:id="rId88">
        <w:r>
          <w:rPr>
            <w:color w:val="0462C1"/>
            <w:u w:val="single" w:color="0462C1"/>
          </w:rPr>
          <w:t>https://www.youtube.com/channel/UCanJDvvWxCFPWmHUOOlUPIQo</w:t>
        </w:r>
      </w:hyperlink>
      <w:r>
        <w:rPr>
          <w:color w:val="0462C1"/>
        </w:rPr>
        <w:t xml:space="preserve"> </w:t>
      </w:r>
      <w:r>
        <w:t>Black books:</w:t>
      </w:r>
    </w:p>
    <w:p w14:paraId="0907B065" w14:textId="77777777" w:rsidR="00D143F2" w:rsidRDefault="009B654F">
      <w:pPr>
        <w:pStyle w:val="BodyText"/>
        <w:spacing w:before="29" w:line="256" w:lineRule="auto"/>
        <w:ind w:left="468" w:right="220"/>
      </w:pPr>
      <w:hyperlink r:id="rId89">
        <w:r w:rsidR="009B7C21">
          <w:rPr>
            <w:color w:val="0462C1"/>
            <w:u w:val="single" w:color="0462C1"/>
          </w:rPr>
          <w:t>https://www.ixiacom.com/resources?field_resource_topic_target_id=271&amp;field_resource_type_</w:t>
        </w:r>
      </w:hyperlink>
      <w:r w:rsidR="009B7C21">
        <w:rPr>
          <w:color w:val="0462C1"/>
        </w:rPr>
        <w:t xml:space="preserve"> </w:t>
      </w:r>
      <w:r w:rsidR="009B7C21">
        <w:rPr>
          <w:color w:val="0462C1"/>
          <w:u w:val="single" w:color="0462C1"/>
        </w:rPr>
        <w:t>target_id=180&amp;field_industries_target_id=All&amp;combine=&amp;items_per_page=28</w:t>
      </w:r>
    </w:p>
    <w:p w14:paraId="0907B066" w14:textId="77777777" w:rsidR="00D143F2" w:rsidRDefault="00D143F2">
      <w:pPr>
        <w:pStyle w:val="BodyText"/>
        <w:rPr>
          <w:sz w:val="20"/>
        </w:rPr>
      </w:pPr>
    </w:p>
    <w:p w14:paraId="0907B067" w14:textId="77777777" w:rsidR="00D143F2" w:rsidRDefault="00D143F2">
      <w:pPr>
        <w:pStyle w:val="BodyText"/>
        <w:spacing w:before="11"/>
        <w:rPr>
          <w:sz w:val="28"/>
        </w:rPr>
      </w:pPr>
    </w:p>
    <w:p w14:paraId="0907B068" w14:textId="77777777" w:rsidR="00D143F2" w:rsidRPr="00EF69B6" w:rsidRDefault="009B7C21" w:rsidP="00EF69B6">
      <w:pPr>
        <w:pStyle w:val="Heading1"/>
        <w:numPr>
          <w:ilvl w:val="0"/>
          <w:numId w:val="1"/>
        </w:numPr>
        <w:tabs>
          <w:tab w:val="left" w:pos="469"/>
        </w:tabs>
        <w:ind w:hanging="362"/>
        <w:rPr>
          <w:color w:val="006FC0"/>
          <w:u w:color="006FC0"/>
        </w:rPr>
      </w:pPr>
      <w:bookmarkStart w:id="630" w:name="_Toc46509771"/>
      <w:r w:rsidRPr="00EF69B6">
        <w:rPr>
          <w:noProof/>
          <w:color w:val="006FC0"/>
          <w:u w:color="006FC0"/>
        </w:rPr>
        <w:drawing>
          <wp:anchor distT="0" distB="0" distL="0" distR="0" simplePos="0" relativeHeight="15723520" behindDoc="0" locked="0" layoutInCell="1" allowOverlap="1" wp14:anchorId="0907B093" wp14:editId="7E95DFAD">
            <wp:simplePos x="0" y="0"/>
            <wp:positionH relativeFrom="page">
              <wp:posOffset>5934661</wp:posOffset>
            </wp:positionH>
            <wp:positionV relativeFrom="paragraph">
              <wp:posOffset>152425</wp:posOffset>
            </wp:positionV>
            <wp:extent cx="907463" cy="742996"/>
            <wp:effectExtent l="0" t="0" r="0" b="0"/>
            <wp:wrapNone/>
            <wp:docPr id="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8.jpeg"/>
                    <pic:cNvPicPr/>
                  </pic:nvPicPr>
                  <pic:blipFill>
                    <a:blip r:embed="rId90" cstate="print"/>
                    <a:stretch>
                      <a:fillRect/>
                    </a:stretch>
                  </pic:blipFill>
                  <pic:spPr>
                    <a:xfrm>
                      <a:off x="0" y="0"/>
                      <a:ext cx="907463" cy="742996"/>
                    </a:xfrm>
                    <a:prstGeom prst="rect">
                      <a:avLst/>
                    </a:prstGeom>
                  </pic:spPr>
                </pic:pic>
              </a:graphicData>
            </a:graphic>
          </wp:anchor>
        </w:drawing>
      </w:r>
      <w:bookmarkStart w:id="631" w:name="_bookmark35"/>
      <w:bookmarkEnd w:id="631"/>
      <w:r>
        <w:rPr>
          <w:color w:val="006FC0"/>
          <w:u w:color="006FC0"/>
        </w:rPr>
        <w:t>Support</w:t>
      </w:r>
      <w:bookmarkEnd w:id="630"/>
    </w:p>
    <w:p w14:paraId="0907B069" w14:textId="77777777" w:rsidR="00D143F2" w:rsidRDefault="009B7C21">
      <w:pPr>
        <w:pStyle w:val="BodyText"/>
        <w:spacing w:before="186" w:line="391" w:lineRule="auto"/>
        <w:ind w:left="468" w:right="2108"/>
      </w:pPr>
      <w:r>
        <w:t>For more information, please visit the Ixia site (</w:t>
      </w:r>
      <w:hyperlink r:id="rId91">
        <w:r>
          <w:t>https://support.ixiacom.com/</w:t>
        </w:r>
      </w:hyperlink>
      <w:r>
        <w:t xml:space="preserve">) </w:t>
      </w:r>
      <w:r>
        <w:lastRenderedPageBreak/>
        <w:t>For support assistance, please contact (</w:t>
      </w:r>
      <w:hyperlink r:id="rId92">
        <w:r>
          <w:t>Support-India@ixiacom.com</w:t>
        </w:r>
      </w:hyperlink>
      <w:r>
        <w:t>)</w:t>
      </w:r>
    </w:p>
    <w:sectPr w:rsidR="00D143F2">
      <w:type w:val="continuous"/>
      <w:pgSz w:w="11910" w:h="16840"/>
      <w:pgMar w:top="1600" w:right="840" w:bottom="280" w:left="9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8AEBDB" w14:textId="77777777" w:rsidR="009B654F" w:rsidRDefault="009B654F">
      <w:r>
        <w:separator/>
      </w:r>
    </w:p>
  </w:endnote>
  <w:endnote w:type="continuationSeparator" w:id="0">
    <w:p w14:paraId="6B28C4F2" w14:textId="77777777" w:rsidR="009B654F" w:rsidRDefault="009B65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Keysight Sans Light">
    <w:altName w:val="Calibri"/>
    <w:charset w:val="00"/>
    <w:family w:val="auto"/>
    <w:pitch w:val="variable"/>
    <w:sig w:usb0="800000AF" w:usb1="4000204B" w:usb2="00000000" w:usb3="00000000" w:csb0="00000013" w:csb1="00000000"/>
  </w:font>
  <w:font w:name="Malgun Gothic">
    <w:panose1 w:val="020B0503020000020004"/>
    <w:charset w:val="81"/>
    <w:family w:val="swiss"/>
    <w:pitch w:val="variable"/>
    <w:sig w:usb0="9000002F" w:usb1="29D77CFB" w:usb2="00000012" w:usb3="00000000" w:csb0="00080001" w:csb1="00000000"/>
  </w:font>
  <w:font w:name="Keysight Sans Condensed">
    <w:altName w:val="Calibri"/>
    <w:charset w:val="00"/>
    <w:family w:val="auto"/>
    <w:pitch w:val="variable"/>
    <w:sig w:usb0="800000AF" w:usb1="4000204B" w:usb2="00000000" w:usb3="00000000" w:csb0="0000001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07B096" w14:textId="2B24D952" w:rsidR="00205664" w:rsidRDefault="00205664">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0907B099" wp14:editId="5C119F9B">
              <wp:simplePos x="0" y="0"/>
              <wp:positionH relativeFrom="page">
                <wp:posOffset>6365240</wp:posOffset>
              </wp:positionH>
              <wp:positionV relativeFrom="page">
                <wp:posOffset>9909810</wp:posOffset>
              </wp:positionV>
              <wp:extent cx="59690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7B09A" w14:textId="77777777" w:rsidR="00205664" w:rsidRDefault="00205664">
                          <w:pPr>
                            <w:spacing w:line="245" w:lineRule="exact"/>
                            <w:ind w:left="20"/>
                          </w:pPr>
                          <w:r>
                            <w:t xml:space="preserve">Page | </w:t>
                          </w: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7B099" id="_x0000_t202" coordsize="21600,21600" o:spt="202" path="m,l,21600r21600,l21600,xe">
              <v:stroke joinstyle="miter"/>
              <v:path gradientshapeok="t" o:connecttype="rect"/>
            </v:shapetype>
            <v:shape id="Text Box 1" o:spid="_x0000_s1030" type="#_x0000_t202" style="position:absolute;margin-left:501.2pt;margin-top:780.3pt;width:47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" filled="f" stroked="f">
              <v:textbox inset="0,0,0,0">
                <w:txbxContent>
                  <w:p w14:paraId="0907B09A" w14:textId="77777777" w:rsidR="00205664" w:rsidRDefault="00205664">
                    <w:pPr>
                      <w:spacing w:line="245" w:lineRule="exact"/>
                      <w:ind w:left="20"/>
                    </w:pPr>
                    <w:r>
                      <w:t xml:space="preserve">Page | </w:t>
                    </w: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143D54" w14:textId="77777777" w:rsidR="009B654F" w:rsidRDefault="009B654F">
      <w:r>
        <w:separator/>
      </w:r>
    </w:p>
  </w:footnote>
  <w:footnote w:type="continuationSeparator" w:id="0">
    <w:p w14:paraId="7D6C23A6" w14:textId="77777777" w:rsidR="009B654F" w:rsidRDefault="009B65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DA9C2" w14:textId="722C8EF6" w:rsidR="00205664" w:rsidRDefault="00205664">
    <w:pPr>
      <w:pStyle w:val="Header"/>
      <w:rPr>
        <w:ins w:id="74" w:author="Sreekanth Settur" w:date="2021-11-09T16:09:00Z"/>
      </w:rPr>
    </w:pPr>
    <w:ins w:id="75" w:author="Sreekanth Settur" w:date="2021-11-09T16:10:00Z">
      <w:r>
        <w:rPr>
          <w:rFonts w:ascii="Times New Roman" w:eastAsia="Times New Roman" w:hAnsi="Times New Roman" w:cs="Times New Roman"/>
          <w:noProof/>
          <w:sz w:val="20"/>
          <w:szCs w:val="20"/>
        </w:rPr>
        <w:drawing>
          <wp:anchor distT="0" distB="0" distL="114300" distR="114300" simplePos="0" relativeHeight="251660288" behindDoc="1" locked="0" layoutInCell="1" allowOverlap="1" wp14:anchorId="32756C74" wp14:editId="3B513EFC">
            <wp:simplePos x="0" y="0"/>
            <wp:positionH relativeFrom="page">
              <wp:posOffset>6314209</wp:posOffset>
            </wp:positionH>
            <wp:positionV relativeFrom="paragraph">
              <wp:posOffset>6466</wp:posOffset>
            </wp:positionV>
            <wp:extent cx="1052195" cy="403430"/>
            <wp:effectExtent l="0" t="0" r="0" b="0"/>
            <wp:wrapThrough wrapText="bothSides">
              <wp:wrapPolygon edited="0">
                <wp:start x="2737" y="2041"/>
                <wp:lineTo x="0" y="6123"/>
                <wp:lineTo x="0" y="13266"/>
                <wp:lineTo x="1173" y="18369"/>
                <wp:lineTo x="3129" y="18369"/>
                <wp:lineTo x="19944" y="16328"/>
                <wp:lineTo x="19944" y="4082"/>
                <wp:lineTo x="4302" y="2041"/>
                <wp:lineTo x="2737" y="2041"/>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sight_Signature_Pref_Colo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2195" cy="403430"/>
                    </a:xfrm>
                    <a:prstGeom prst="rect">
                      <a:avLst/>
                    </a:prstGeom>
                  </pic:spPr>
                </pic:pic>
              </a:graphicData>
            </a:graphic>
            <wp14:sizeRelH relativeFrom="page">
              <wp14:pctWidth>0</wp14:pctWidth>
            </wp14:sizeRelH>
            <wp14:sizeRelV relativeFrom="page">
              <wp14:pctHeight>0</wp14:pctHeight>
            </wp14:sizeRelV>
          </wp:anchor>
        </w:drawing>
      </w:r>
    </w:ins>
  </w:p>
  <w:p w14:paraId="0907B095" w14:textId="7E40C049" w:rsidR="00205664" w:rsidRDefault="0020566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6088F"/>
    <w:multiLevelType w:val="hybridMultilevel"/>
    <w:tmpl w:val="06B0C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7256C"/>
    <w:multiLevelType w:val="multilevel"/>
    <w:tmpl w:val="FA983BFC"/>
    <w:lvl w:ilvl="0">
      <w:start w:val="1"/>
      <w:numFmt w:val="decimal"/>
      <w:lvlText w:val="%1."/>
      <w:lvlJc w:val="left"/>
      <w:pPr>
        <w:ind w:left="468" w:hanging="361"/>
      </w:pPr>
      <w:rPr>
        <w:rFonts w:ascii="Calibri" w:eastAsia="Calibri" w:hAnsi="Calibri" w:cs="Calibri" w:hint="default"/>
        <w:b/>
        <w:bCs/>
        <w:color w:val="006FC0"/>
        <w:spacing w:val="-1"/>
        <w:w w:val="100"/>
        <w:sz w:val="28"/>
        <w:szCs w:val="28"/>
        <w:lang w:val="en-US" w:eastAsia="en-US" w:bidi="ar-SA"/>
      </w:rPr>
    </w:lvl>
    <w:lvl w:ilvl="1">
      <w:start w:val="1"/>
      <w:numFmt w:val="decimal"/>
      <w:lvlText w:val="%1.%2."/>
      <w:lvlJc w:val="left"/>
      <w:pPr>
        <w:ind w:left="828" w:hanging="721"/>
      </w:pPr>
      <w:rPr>
        <w:rFonts w:hint="default"/>
        <w:b/>
        <w:bCs/>
        <w:spacing w:val="-3"/>
        <w:w w:val="100"/>
        <w:lang w:val="en-US" w:eastAsia="en-US" w:bidi="ar-SA"/>
      </w:rPr>
    </w:lvl>
    <w:lvl w:ilvl="2">
      <w:start w:val="1"/>
      <w:numFmt w:val="bullet"/>
      <w:lvlText w:val=""/>
      <w:lvlJc w:val="left"/>
      <w:pPr>
        <w:ind w:left="1188" w:hanging="360"/>
      </w:pPr>
      <w:rPr>
        <w:rFonts w:ascii="Wingdings" w:hAnsi="Wingdings" w:hint="default"/>
        <w:w w:val="100"/>
        <w:lang w:val="en-US" w:eastAsia="en-US" w:bidi="ar-SA"/>
      </w:rPr>
    </w:lvl>
    <w:lvl w:ilvl="3">
      <w:numFmt w:val="bullet"/>
      <w:lvlText w:val="o"/>
      <w:lvlJc w:val="left"/>
      <w:pPr>
        <w:ind w:left="1548" w:hanging="360"/>
      </w:pPr>
      <w:rPr>
        <w:rFonts w:ascii="Courier New" w:eastAsia="Courier New" w:hAnsi="Courier New" w:cs="Courier New" w:hint="default"/>
        <w:w w:val="100"/>
        <w:sz w:val="24"/>
        <w:szCs w:val="24"/>
        <w:lang w:val="en-US" w:eastAsia="en-US" w:bidi="ar-SA"/>
      </w:rPr>
    </w:lvl>
    <w:lvl w:ilvl="4">
      <w:numFmt w:val="bullet"/>
      <w:lvlText w:val="•"/>
      <w:lvlJc w:val="left"/>
      <w:pPr>
        <w:ind w:left="1540" w:hanging="360"/>
      </w:pPr>
      <w:rPr>
        <w:rFonts w:hint="default"/>
        <w:lang w:val="en-US" w:eastAsia="en-US" w:bidi="ar-SA"/>
      </w:rPr>
    </w:lvl>
    <w:lvl w:ilvl="5">
      <w:numFmt w:val="bullet"/>
      <w:lvlText w:val="•"/>
      <w:lvlJc w:val="left"/>
      <w:pPr>
        <w:ind w:left="2977" w:hanging="360"/>
      </w:pPr>
      <w:rPr>
        <w:rFonts w:hint="default"/>
        <w:lang w:val="en-US" w:eastAsia="en-US" w:bidi="ar-SA"/>
      </w:rPr>
    </w:lvl>
    <w:lvl w:ilvl="6">
      <w:numFmt w:val="bullet"/>
      <w:lvlText w:val="•"/>
      <w:lvlJc w:val="left"/>
      <w:pPr>
        <w:ind w:left="4415" w:hanging="360"/>
      </w:pPr>
      <w:rPr>
        <w:rFonts w:hint="default"/>
        <w:lang w:val="en-US" w:eastAsia="en-US" w:bidi="ar-SA"/>
      </w:rPr>
    </w:lvl>
    <w:lvl w:ilvl="7">
      <w:numFmt w:val="bullet"/>
      <w:lvlText w:val="•"/>
      <w:lvlJc w:val="left"/>
      <w:pPr>
        <w:ind w:left="5853" w:hanging="360"/>
      </w:pPr>
      <w:rPr>
        <w:rFonts w:hint="default"/>
        <w:lang w:val="en-US" w:eastAsia="en-US" w:bidi="ar-SA"/>
      </w:rPr>
    </w:lvl>
    <w:lvl w:ilvl="8">
      <w:numFmt w:val="bullet"/>
      <w:lvlText w:val="•"/>
      <w:lvlJc w:val="left"/>
      <w:pPr>
        <w:ind w:left="7290" w:hanging="360"/>
      </w:pPr>
      <w:rPr>
        <w:rFonts w:hint="default"/>
        <w:lang w:val="en-US" w:eastAsia="en-US" w:bidi="ar-SA"/>
      </w:rPr>
    </w:lvl>
  </w:abstractNum>
  <w:abstractNum w:abstractNumId="2" w15:restartNumberingAfterBreak="0">
    <w:nsid w:val="162B2649"/>
    <w:multiLevelType w:val="hybridMultilevel"/>
    <w:tmpl w:val="EFB2FDD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0603FF"/>
    <w:multiLevelType w:val="hybridMultilevel"/>
    <w:tmpl w:val="D96A52DC"/>
    <w:lvl w:ilvl="0" w:tplc="0409000B">
      <w:start w:val="1"/>
      <w:numFmt w:val="bullet"/>
      <w:lvlText w:val=""/>
      <w:lvlJc w:val="left"/>
      <w:pPr>
        <w:ind w:left="1547" w:hanging="360"/>
      </w:pPr>
      <w:rPr>
        <w:rFonts w:ascii="Wingdings" w:hAnsi="Wingdings" w:hint="default"/>
      </w:rPr>
    </w:lvl>
    <w:lvl w:ilvl="1" w:tplc="04090003" w:tentative="1">
      <w:start w:val="1"/>
      <w:numFmt w:val="bullet"/>
      <w:lvlText w:val="o"/>
      <w:lvlJc w:val="left"/>
      <w:pPr>
        <w:ind w:left="2267" w:hanging="360"/>
      </w:pPr>
      <w:rPr>
        <w:rFonts w:ascii="Courier New" w:hAnsi="Courier New" w:cs="Courier New" w:hint="default"/>
      </w:rPr>
    </w:lvl>
    <w:lvl w:ilvl="2" w:tplc="04090005" w:tentative="1">
      <w:start w:val="1"/>
      <w:numFmt w:val="bullet"/>
      <w:lvlText w:val=""/>
      <w:lvlJc w:val="left"/>
      <w:pPr>
        <w:ind w:left="2987" w:hanging="360"/>
      </w:pPr>
      <w:rPr>
        <w:rFonts w:ascii="Wingdings" w:hAnsi="Wingdings" w:hint="default"/>
      </w:rPr>
    </w:lvl>
    <w:lvl w:ilvl="3" w:tplc="04090001" w:tentative="1">
      <w:start w:val="1"/>
      <w:numFmt w:val="bullet"/>
      <w:lvlText w:val=""/>
      <w:lvlJc w:val="left"/>
      <w:pPr>
        <w:ind w:left="3707" w:hanging="360"/>
      </w:pPr>
      <w:rPr>
        <w:rFonts w:ascii="Symbol" w:hAnsi="Symbol" w:hint="default"/>
      </w:rPr>
    </w:lvl>
    <w:lvl w:ilvl="4" w:tplc="04090003" w:tentative="1">
      <w:start w:val="1"/>
      <w:numFmt w:val="bullet"/>
      <w:lvlText w:val="o"/>
      <w:lvlJc w:val="left"/>
      <w:pPr>
        <w:ind w:left="4427" w:hanging="360"/>
      </w:pPr>
      <w:rPr>
        <w:rFonts w:ascii="Courier New" w:hAnsi="Courier New" w:cs="Courier New" w:hint="default"/>
      </w:rPr>
    </w:lvl>
    <w:lvl w:ilvl="5" w:tplc="04090005" w:tentative="1">
      <w:start w:val="1"/>
      <w:numFmt w:val="bullet"/>
      <w:lvlText w:val=""/>
      <w:lvlJc w:val="left"/>
      <w:pPr>
        <w:ind w:left="5147" w:hanging="360"/>
      </w:pPr>
      <w:rPr>
        <w:rFonts w:ascii="Wingdings" w:hAnsi="Wingdings" w:hint="default"/>
      </w:rPr>
    </w:lvl>
    <w:lvl w:ilvl="6" w:tplc="04090001" w:tentative="1">
      <w:start w:val="1"/>
      <w:numFmt w:val="bullet"/>
      <w:lvlText w:val=""/>
      <w:lvlJc w:val="left"/>
      <w:pPr>
        <w:ind w:left="5867" w:hanging="360"/>
      </w:pPr>
      <w:rPr>
        <w:rFonts w:ascii="Symbol" w:hAnsi="Symbol" w:hint="default"/>
      </w:rPr>
    </w:lvl>
    <w:lvl w:ilvl="7" w:tplc="04090003" w:tentative="1">
      <w:start w:val="1"/>
      <w:numFmt w:val="bullet"/>
      <w:lvlText w:val="o"/>
      <w:lvlJc w:val="left"/>
      <w:pPr>
        <w:ind w:left="6587" w:hanging="360"/>
      </w:pPr>
      <w:rPr>
        <w:rFonts w:ascii="Courier New" w:hAnsi="Courier New" w:cs="Courier New" w:hint="default"/>
      </w:rPr>
    </w:lvl>
    <w:lvl w:ilvl="8" w:tplc="04090005" w:tentative="1">
      <w:start w:val="1"/>
      <w:numFmt w:val="bullet"/>
      <w:lvlText w:val=""/>
      <w:lvlJc w:val="left"/>
      <w:pPr>
        <w:ind w:left="7307" w:hanging="360"/>
      </w:pPr>
      <w:rPr>
        <w:rFonts w:ascii="Wingdings" w:hAnsi="Wingdings" w:hint="default"/>
      </w:rPr>
    </w:lvl>
  </w:abstractNum>
  <w:abstractNum w:abstractNumId="4" w15:restartNumberingAfterBreak="0">
    <w:nsid w:val="293218E5"/>
    <w:multiLevelType w:val="multilevel"/>
    <w:tmpl w:val="3056E380"/>
    <w:lvl w:ilvl="0">
      <w:start w:val="1"/>
      <w:numFmt w:val="decimal"/>
      <w:lvlText w:val="%1."/>
      <w:lvlJc w:val="left"/>
      <w:pPr>
        <w:ind w:left="768" w:hanging="445"/>
      </w:pPr>
      <w:rPr>
        <w:rFonts w:ascii="Calibri" w:eastAsia="Calibri" w:hAnsi="Calibri" w:cs="Calibri" w:hint="default"/>
        <w:b/>
        <w:bCs/>
        <w:color w:val="006FC0"/>
        <w:spacing w:val="-1"/>
        <w:w w:val="100"/>
        <w:sz w:val="28"/>
        <w:szCs w:val="28"/>
        <w:lang w:val="en-US" w:eastAsia="en-US" w:bidi="ar-SA"/>
      </w:rPr>
    </w:lvl>
    <w:lvl w:ilvl="1">
      <w:start w:val="1"/>
      <w:numFmt w:val="decimal"/>
      <w:lvlText w:val="%1.%2."/>
      <w:lvlJc w:val="left"/>
      <w:pPr>
        <w:ind w:left="1207" w:hanging="653"/>
      </w:pPr>
      <w:rPr>
        <w:rFonts w:ascii="Calibri" w:eastAsia="Calibri" w:hAnsi="Calibri" w:cs="Calibri" w:hint="default"/>
        <w:b/>
        <w:bCs/>
        <w:color w:val="006FC0"/>
        <w:spacing w:val="-2"/>
        <w:w w:val="100"/>
        <w:sz w:val="22"/>
        <w:szCs w:val="22"/>
        <w:lang w:val="en-US" w:eastAsia="en-US" w:bidi="ar-SA"/>
      </w:rPr>
    </w:lvl>
    <w:lvl w:ilvl="2">
      <w:numFmt w:val="bullet"/>
      <w:lvlText w:val="•"/>
      <w:lvlJc w:val="left"/>
      <w:pPr>
        <w:ind w:left="2196" w:hanging="653"/>
      </w:pPr>
      <w:rPr>
        <w:rFonts w:hint="default"/>
        <w:lang w:val="en-US" w:eastAsia="en-US" w:bidi="ar-SA"/>
      </w:rPr>
    </w:lvl>
    <w:lvl w:ilvl="3">
      <w:numFmt w:val="bullet"/>
      <w:lvlText w:val="•"/>
      <w:lvlJc w:val="left"/>
      <w:pPr>
        <w:ind w:left="3192" w:hanging="653"/>
      </w:pPr>
      <w:rPr>
        <w:rFonts w:hint="default"/>
        <w:lang w:val="en-US" w:eastAsia="en-US" w:bidi="ar-SA"/>
      </w:rPr>
    </w:lvl>
    <w:lvl w:ilvl="4">
      <w:numFmt w:val="bullet"/>
      <w:lvlText w:val="•"/>
      <w:lvlJc w:val="left"/>
      <w:pPr>
        <w:ind w:left="4188" w:hanging="653"/>
      </w:pPr>
      <w:rPr>
        <w:rFonts w:hint="default"/>
        <w:lang w:val="en-US" w:eastAsia="en-US" w:bidi="ar-SA"/>
      </w:rPr>
    </w:lvl>
    <w:lvl w:ilvl="5">
      <w:numFmt w:val="bullet"/>
      <w:lvlText w:val="•"/>
      <w:lvlJc w:val="left"/>
      <w:pPr>
        <w:ind w:left="5185" w:hanging="653"/>
      </w:pPr>
      <w:rPr>
        <w:rFonts w:hint="default"/>
        <w:lang w:val="en-US" w:eastAsia="en-US" w:bidi="ar-SA"/>
      </w:rPr>
    </w:lvl>
    <w:lvl w:ilvl="6">
      <w:numFmt w:val="bullet"/>
      <w:lvlText w:val="•"/>
      <w:lvlJc w:val="left"/>
      <w:pPr>
        <w:ind w:left="6181" w:hanging="653"/>
      </w:pPr>
      <w:rPr>
        <w:rFonts w:hint="default"/>
        <w:lang w:val="en-US" w:eastAsia="en-US" w:bidi="ar-SA"/>
      </w:rPr>
    </w:lvl>
    <w:lvl w:ilvl="7">
      <w:numFmt w:val="bullet"/>
      <w:lvlText w:val="•"/>
      <w:lvlJc w:val="left"/>
      <w:pPr>
        <w:ind w:left="7177" w:hanging="653"/>
      </w:pPr>
      <w:rPr>
        <w:rFonts w:hint="default"/>
        <w:lang w:val="en-US" w:eastAsia="en-US" w:bidi="ar-SA"/>
      </w:rPr>
    </w:lvl>
    <w:lvl w:ilvl="8">
      <w:numFmt w:val="bullet"/>
      <w:lvlText w:val="•"/>
      <w:lvlJc w:val="left"/>
      <w:pPr>
        <w:ind w:left="8173" w:hanging="653"/>
      </w:pPr>
      <w:rPr>
        <w:rFonts w:hint="default"/>
        <w:lang w:val="en-US" w:eastAsia="en-US" w:bidi="ar-SA"/>
      </w:rPr>
    </w:lvl>
  </w:abstractNum>
  <w:abstractNum w:abstractNumId="5" w15:restartNumberingAfterBreak="0">
    <w:nsid w:val="2DBF3C28"/>
    <w:multiLevelType w:val="hybridMultilevel"/>
    <w:tmpl w:val="30688D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503CF4"/>
    <w:multiLevelType w:val="multilevel"/>
    <w:tmpl w:val="FA983BFC"/>
    <w:lvl w:ilvl="0">
      <w:start w:val="1"/>
      <w:numFmt w:val="decimal"/>
      <w:lvlText w:val="%1."/>
      <w:lvlJc w:val="left"/>
      <w:pPr>
        <w:ind w:left="468" w:hanging="361"/>
      </w:pPr>
      <w:rPr>
        <w:rFonts w:ascii="Calibri" w:eastAsia="Calibri" w:hAnsi="Calibri" w:cs="Calibri" w:hint="default"/>
        <w:b/>
        <w:bCs/>
        <w:color w:val="006FC0"/>
        <w:spacing w:val="-1"/>
        <w:w w:val="100"/>
        <w:sz w:val="28"/>
        <w:szCs w:val="28"/>
        <w:lang w:val="en-US" w:eastAsia="en-US" w:bidi="ar-SA"/>
      </w:rPr>
    </w:lvl>
    <w:lvl w:ilvl="1">
      <w:start w:val="1"/>
      <w:numFmt w:val="decimal"/>
      <w:lvlText w:val="%1.%2."/>
      <w:lvlJc w:val="left"/>
      <w:pPr>
        <w:ind w:left="828" w:hanging="721"/>
      </w:pPr>
      <w:rPr>
        <w:rFonts w:hint="default"/>
        <w:b/>
        <w:bCs/>
        <w:spacing w:val="-3"/>
        <w:w w:val="100"/>
        <w:lang w:val="en-US" w:eastAsia="en-US" w:bidi="ar-SA"/>
      </w:rPr>
    </w:lvl>
    <w:lvl w:ilvl="2">
      <w:start w:val="1"/>
      <w:numFmt w:val="bullet"/>
      <w:lvlText w:val=""/>
      <w:lvlJc w:val="left"/>
      <w:pPr>
        <w:ind w:left="1188" w:hanging="360"/>
      </w:pPr>
      <w:rPr>
        <w:rFonts w:ascii="Wingdings" w:hAnsi="Wingdings" w:hint="default"/>
        <w:w w:val="100"/>
        <w:lang w:val="en-US" w:eastAsia="en-US" w:bidi="ar-SA"/>
      </w:rPr>
    </w:lvl>
    <w:lvl w:ilvl="3">
      <w:numFmt w:val="bullet"/>
      <w:lvlText w:val="o"/>
      <w:lvlJc w:val="left"/>
      <w:pPr>
        <w:ind w:left="1548" w:hanging="360"/>
      </w:pPr>
      <w:rPr>
        <w:rFonts w:ascii="Courier New" w:eastAsia="Courier New" w:hAnsi="Courier New" w:cs="Courier New" w:hint="default"/>
        <w:w w:val="100"/>
        <w:sz w:val="24"/>
        <w:szCs w:val="24"/>
        <w:lang w:val="en-US" w:eastAsia="en-US" w:bidi="ar-SA"/>
      </w:rPr>
    </w:lvl>
    <w:lvl w:ilvl="4">
      <w:numFmt w:val="bullet"/>
      <w:lvlText w:val="•"/>
      <w:lvlJc w:val="left"/>
      <w:pPr>
        <w:ind w:left="1540" w:hanging="360"/>
      </w:pPr>
      <w:rPr>
        <w:rFonts w:hint="default"/>
        <w:lang w:val="en-US" w:eastAsia="en-US" w:bidi="ar-SA"/>
      </w:rPr>
    </w:lvl>
    <w:lvl w:ilvl="5">
      <w:numFmt w:val="bullet"/>
      <w:lvlText w:val="•"/>
      <w:lvlJc w:val="left"/>
      <w:pPr>
        <w:ind w:left="2977" w:hanging="360"/>
      </w:pPr>
      <w:rPr>
        <w:rFonts w:hint="default"/>
        <w:lang w:val="en-US" w:eastAsia="en-US" w:bidi="ar-SA"/>
      </w:rPr>
    </w:lvl>
    <w:lvl w:ilvl="6">
      <w:numFmt w:val="bullet"/>
      <w:lvlText w:val="•"/>
      <w:lvlJc w:val="left"/>
      <w:pPr>
        <w:ind w:left="4415" w:hanging="360"/>
      </w:pPr>
      <w:rPr>
        <w:rFonts w:hint="default"/>
        <w:lang w:val="en-US" w:eastAsia="en-US" w:bidi="ar-SA"/>
      </w:rPr>
    </w:lvl>
    <w:lvl w:ilvl="7">
      <w:numFmt w:val="bullet"/>
      <w:lvlText w:val="•"/>
      <w:lvlJc w:val="left"/>
      <w:pPr>
        <w:ind w:left="5853" w:hanging="360"/>
      </w:pPr>
      <w:rPr>
        <w:rFonts w:hint="default"/>
        <w:lang w:val="en-US" w:eastAsia="en-US" w:bidi="ar-SA"/>
      </w:rPr>
    </w:lvl>
    <w:lvl w:ilvl="8">
      <w:numFmt w:val="bullet"/>
      <w:lvlText w:val="•"/>
      <w:lvlJc w:val="left"/>
      <w:pPr>
        <w:ind w:left="7290" w:hanging="360"/>
      </w:pPr>
      <w:rPr>
        <w:rFonts w:hint="default"/>
        <w:lang w:val="en-US" w:eastAsia="en-US" w:bidi="ar-SA"/>
      </w:rPr>
    </w:lvl>
  </w:abstractNum>
  <w:abstractNum w:abstractNumId="7" w15:restartNumberingAfterBreak="0">
    <w:nsid w:val="576870F3"/>
    <w:multiLevelType w:val="hybridMultilevel"/>
    <w:tmpl w:val="D7240DA0"/>
    <w:lvl w:ilvl="0" w:tplc="0409000B">
      <w:start w:val="1"/>
      <w:numFmt w:val="bullet"/>
      <w:lvlText w:val=""/>
      <w:lvlJc w:val="left"/>
      <w:pPr>
        <w:ind w:left="1547" w:hanging="360"/>
      </w:pPr>
      <w:rPr>
        <w:rFonts w:ascii="Wingdings" w:hAnsi="Wingdings" w:hint="default"/>
      </w:rPr>
    </w:lvl>
    <w:lvl w:ilvl="1" w:tplc="04090003" w:tentative="1">
      <w:start w:val="1"/>
      <w:numFmt w:val="bullet"/>
      <w:lvlText w:val="o"/>
      <w:lvlJc w:val="left"/>
      <w:pPr>
        <w:ind w:left="2267" w:hanging="360"/>
      </w:pPr>
      <w:rPr>
        <w:rFonts w:ascii="Courier New" w:hAnsi="Courier New" w:cs="Courier New" w:hint="default"/>
      </w:rPr>
    </w:lvl>
    <w:lvl w:ilvl="2" w:tplc="04090005" w:tentative="1">
      <w:start w:val="1"/>
      <w:numFmt w:val="bullet"/>
      <w:lvlText w:val=""/>
      <w:lvlJc w:val="left"/>
      <w:pPr>
        <w:ind w:left="2987" w:hanging="360"/>
      </w:pPr>
      <w:rPr>
        <w:rFonts w:ascii="Wingdings" w:hAnsi="Wingdings" w:hint="default"/>
      </w:rPr>
    </w:lvl>
    <w:lvl w:ilvl="3" w:tplc="04090001" w:tentative="1">
      <w:start w:val="1"/>
      <w:numFmt w:val="bullet"/>
      <w:lvlText w:val=""/>
      <w:lvlJc w:val="left"/>
      <w:pPr>
        <w:ind w:left="3707" w:hanging="360"/>
      </w:pPr>
      <w:rPr>
        <w:rFonts w:ascii="Symbol" w:hAnsi="Symbol" w:hint="default"/>
      </w:rPr>
    </w:lvl>
    <w:lvl w:ilvl="4" w:tplc="04090003" w:tentative="1">
      <w:start w:val="1"/>
      <w:numFmt w:val="bullet"/>
      <w:lvlText w:val="o"/>
      <w:lvlJc w:val="left"/>
      <w:pPr>
        <w:ind w:left="4427" w:hanging="360"/>
      </w:pPr>
      <w:rPr>
        <w:rFonts w:ascii="Courier New" w:hAnsi="Courier New" w:cs="Courier New" w:hint="default"/>
      </w:rPr>
    </w:lvl>
    <w:lvl w:ilvl="5" w:tplc="04090005" w:tentative="1">
      <w:start w:val="1"/>
      <w:numFmt w:val="bullet"/>
      <w:lvlText w:val=""/>
      <w:lvlJc w:val="left"/>
      <w:pPr>
        <w:ind w:left="5147" w:hanging="360"/>
      </w:pPr>
      <w:rPr>
        <w:rFonts w:ascii="Wingdings" w:hAnsi="Wingdings" w:hint="default"/>
      </w:rPr>
    </w:lvl>
    <w:lvl w:ilvl="6" w:tplc="04090001" w:tentative="1">
      <w:start w:val="1"/>
      <w:numFmt w:val="bullet"/>
      <w:lvlText w:val=""/>
      <w:lvlJc w:val="left"/>
      <w:pPr>
        <w:ind w:left="5867" w:hanging="360"/>
      </w:pPr>
      <w:rPr>
        <w:rFonts w:ascii="Symbol" w:hAnsi="Symbol" w:hint="default"/>
      </w:rPr>
    </w:lvl>
    <w:lvl w:ilvl="7" w:tplc="04090003" w:tentative="1">
      <w:start w:val="1"/>
      <w:numFmt w:val="bullet"/>
      <w:lvlText w:val="o"/>
      <w:lvlJc w:val="left"/>
      <w:pPr>
        <w:ind w:left="6587" w:hanging="360"/>
      </w:pPr>
      <w:rPr>
        <w:rFonts w:ascii="Courier New" w:hAnsi="Courier New" w:cs="Courier New" w:hint="default"/>
      </w:rPr>
    </w:lvl>
    <w:lvl w:ilvl="8" w:tplc="04090005" w:tentative="1">
      <w:start w:val="1"/>
      <w:numFmt w:val="bullet"/>
      <w:lvlText w:val=""/>
      <w:lvlJc w:val="left"/>
      <w:pPr>
        <w:ind w:left="7307" w:hanging="360"/>
      </w:pPr>
      <w:rPr>
        <w:rFonts w:ascii="Wingdings" w:hAnsi="Wingdings" w:hint="default"/>
      </w:rPr>
    </w:lvl>
  </w:abstractNum>
  <w:abstractNum w:abstractNumId="8" w15:restartNumberingAfterBreak="0">
    <w:nsid w:val="6F5968CD"/>
    <w:multiLevelType w:val="hybridMultilevel"/>
    <w:tmpl w:val="8854612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B9A1788"/>
    <w:multiLevelType w:val="hybridMultilevel"/>
    <w:tmpl w:val="EB501DBC"/>
    <w:lvl w:ilvl="0" w:tplc="0409000B">
      <w:start w:val="1"/>
      <w:numFmt w:val="bullet"/>
      <w:lvlText w:val=""/>
      <w:lvlJc w:val="left"/>
      <w:pPr>
        <w:ind w:left="1908" w:hanging="360"/>
      </w:pPr>
      <w:rPr>
        <w:rFonts w:ascii="Wingdings" w:hAnsi="Wingdings"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num w:numId="1">
    <w:abstractNumId w:val="1"/>
  </w:num>
  <w:num w:numId="2">
    <w:abstractNumId w:val="4"/>
  </w:num>
  <w:num w:numId="3">
    <w:abstractNumId w:val="8"/>
  </w:num>
  <w:num w:numId="4">
    <w:abstractNumId w:val="6"/>
  </w:num>
  <w:num w:numId="5">
    <w:abstractNumId w:val="2"/>
  </w:num>
  <w:num w:numId="6">
    <w:abstractNumId w:val="9"/>
  </w:num>
  <w:num w:numId="7">
    <w:abstractNumId w:val="3"/>
  </w:num>
  <w:num w:numId="8">
    <w:abstractNumId w:val="7"/>
  </w:num>
  <w:num w:numId="9">
    <w:abstractNumId w:val="0"/>
  </w:num>
  <w:num w:numId="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reekanth Settur">
    <w15:presenceInfo w15:providerId="AD" w15:userId="S::sreekanth.settur@non.keysight.com::b5764570-f5b8-4a0b-b78d-184c50a346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3F2"/>
    <w:rsid w:val="000031A9"/>
    <w:rsid w:val="000039E3"/>
    <w:rsid w:val="0000480C"/>
    <w:rsid w:val="0000621D"/>
    <w:rsid w:val="00015CDD"/>
    <w:rsid w:val="00022EB1"/>
    <w:rsid w:val="000235A1"/>
    <w:rsid w:val="0003534A"/>
    <w:rsid w:val="000505AD"/>
    <w:rsid w:val="00057A39"/>
    <w:rsid w:val="00060EB9"/>
    <w:rsid w:val="00062650"/>
    <w:rsid w:val="00070E31"/>
    <w:rsid w:val="00072659"/>
    <w:rsid w:val="00087351"/>
    <w:rsid w:val="000A1DAA"/>
    <w:rsid w:val="000A3A9D"/>
    <w:rsid w:val="000A659E"/>
    <w:rsid w:val="000B15D1"/>
    <w:rsid w:val="000B4CFA"/>
    <w:rsid w:val="000B58BD"/>
    <w:rsid w:val="000B739D"/>
    <w:rsid w:val="000C50AF"/>
    <w:rsid w:val="000C5309"/>
    <w:rsid w:val="000D2FE1"/>
    <w:rsid w:val="000F17D1"/>
    <w:rsid w:val="00103D9E"/>
    <w:rsid w:val="00104C09"/>
    <w:rsid w:val="0010604C"/>
    <w:rsid w:val="001119BF"/>
    <w:rsid w:val="001142B3"/>
    <w:rsid w:val="00114377"/>
    <w:rsid w:val="00120586"/>
    <w:rsid w:val="00121C4C"/>
    <w:rsid w:val="00126D1A"/>
    <w:rsid w:val="00126E02"/>
    <w:rsid w:val="00135715"/>
    <w:rsid w:val="001366B7"/>
    <w:rsid w:val="00137C80"/>
    <w:rsid w:val="00152B1E"/>
    <w:rsid w:val="00154176"/>
    <w:rsid w:val="001616C5"/>
    <w:rsid w:val="0017146F"/>
    <w:rsid w:val="001728C8"/>
    <w:rsid w:val="00182ACF"/>
    <w:rsid w:val="00183491"/>
    <w:rsid w:val="001B1B8B"/>
    <w:rsid w:val="001C4540"/>
    <w:rsid w:val="001D1F4B"/>
    <w:rsid w:val="001E02CE"/>
    <w:rsid w:val="001F6F0C"/>
    <w:rsid w:val="002025D7"/>
    <w:rsid w:val="00205664"/>
    <w:rsid w:val="002076F6"/>
    <w:rsid w:val="00212233"/>
    <w:rsid w:val="00216149"/>
    <w:rsid w:val="00225D3A"/>
    <w:rsid w:val="00237E87"/>
    <w:rsid w:val="00251CD5"/>
    <w:rsid w:val="002544AA"/>
    <w:rsid w:val="00264ACA"/>
    <w:rsid w:val="00275A0B"/>
    <w:rsid w:val="00275E95"/>
    <w:rsid w:val="0027735D"/>
    <w:rsid w:val="00282F4D"/>
    <w:rsid w:val="00297B0F"/>
    <w:rsid w:val="002A2C1F"/>
    <w:rsid w:val="002C5305"/>
    <w:rsid w:val="002C7DBD"/>
    <w:rsid w:val="002D64DA"/>
    <w:rsid w:val="002E4B50"/>
    <w:rsid w:val="002F33DF"/>
    <w:rsid w:val="002F717F"/>
    <w:rsid w:val="00310A1D"/>
    <w:rsid w:val="003127BB"/>
    <w:rsid w:val="003134E8"/>
    <w:rsid w:val="00334FA3"/>
    <w:rsid w:val="0033732D"/>
    <w:rsid w:val="003378CF"/>
    <w:rsid w:val="00341B08"/>
    <w:rsid w:val="00342894"/>
    <w:rsid w:val="003512C5"/>
    <w:rsid w:val="00352DB2"/>
    <w:rsid w:val="0036102F"/>
    <w:rsid w:val="00365E01"/>
    <w:rsid w:val="00367E60"/>
    <w:rsid w:val="003747AB"/>
    <w:rsid w:val="00385327"/>
    <w:rsid w:val="00395D13"/>
    <w:rsid w:val="003A3843"/>
    <w:rsid w:val="003A484E"/>
    <w:rsid w:val="003B75BD"/>
    <w:rsid w:val="003D4E45"/>
    <w:rsid w:val="003D5288"/>
    <w:rsid w:val="003E65D8"/>
    <w:rsid w:val="003F63BC"/>
    <w:rsid w:val="004145FD"/>
    <w:rsid w:val="0043114A"/>
    <w:rsid w:val="00431F46"/>
    <w:rsid w:val="0044324E"/>
    <w:rsid w:val="0045117D"/>
    <w:rsid w:val="004552E9"/>
    <w:rsid w:val="00480AB1"/>
    <w:rsid w:val="004A1911"/>
    <w:rsid w:val="004A2D57"/>
    <w:rsid w:val="004A435D"/>
    <w:rsid w:val="004A6FBC"/>
    <w:rsid w:val="004B1541"/>
    <w:rsid w:val="004C7AD7"/>
    <w:rsid w:val="004F43EB"/>
    <w:rsid w:val="005146AF"/>
    <w:rsid w:val="00514F75"/>
    <w:rsid w:val="0051530B"/>
    <w:rsid w:val="00516260"/>
    <w:rsid w:val="005175C3"/>
    <w:rsid w:val="00520826"/>
    <w:rsid w:val="00521785"/>
    <w:rsid w:val="00525312"/>
    <w:rsid w:val="00526314"/>
    <w:rsid w:val="005420F1"/>
    <w:rsid w:val="005529FF"/>
    <w:rsid w:val="005627D6"/>
    <w:rsid w:val="005742D2"/>
    <w:rsid w:val="0059727C"/>
    <w:rsid w:val="00597DAC"/>
    <w:rsid w:val="005A2DE8"/>
    <w:rsid w:val="005A5056"/>
    <w:rsid w:val="005B5745"/>
    <w:rsid w:val="005B5A5A"/>
    <w:rsid w:val="005B6112"/>
    <w:rsid w:val="005C4035"/>
    <w:rsid w:val="005F3844"/>
    <w:rsid w:val="00606801"/>
    <w:rsid w:val="00610CEA"/>
    <w:rsid w:val="00621FE4"/>
    <w:rsid w:val="00627DFE"/>
    <w:rsid w:val="0063211B"/>
    <w:rsid w:val="00650B6F"/>
    <w:rsid w:val="00651F3E"/>
    <w:rsid w:val="00652BBE"/>
    <w:rsid w:val="00654237"/>
    <w:rsid w:val="0066349D"/>
    <w:rsid w:val="00691B32"/>
    <w:rsid w:val="00694AE7"/>
    <w:rsid w:val="006A61F5"/>
    <w:rsid w:val="006B2FA7"/>
    <w:rsid w:val="006B63E1"/>
    <w:rsid w:val="006C1813"/>
    <w:rsid w:val="006C5572"/>
    <w:rsid w:val="006D15ED"/>
    <w:rsid w:val="006D202C"/>
    <w:rsid w:val="006D23AE"/>
    <w:rsid w:val="006D4D1D"/>
    <w:rsid w:val="006E676D"/>
    <w:rsid w:val="007036C2"/>
    <w:rsid w:val="00705EDA"/>
    <w:rsid w:val="00707551"/>
    <w:rsid w:val="00710E96"/>
    <w:rsid w:val="00714C43"/>
    <w:rsid w:val="00714F10"/>
    <w:rsid w:val="007316A9"/>
    <w:rsid w:val="00740195"/>
    <w:rsid w:val="00742DAB"/>
    <w:rsid w:val="00744739"/>
    <w:rsid w:val="0074587E"/>
    <w:rsid w:val="00753AC2"/>
    <w:rsid w:val="00755D73"/>
    <w:rsid w:val="00757738"/>
    <w:rsid w:val="00764D31"/>
    <w:rsid w:val="00776CC4"/>
    <w:rsid w:val="007774A5"/>
    <w:rsid w:val="00785171"/>
    <w:rsid w:val="0078581C"/>
    <w:rsid w:val="00786226"/>
    <w:rsid w:val="00796A7A"/>
    <w:rsid w:val="007A0B0F"/>
    <w:rsid w:val="007A31D2"/>
    <w:rsid w:val="007B164B"/>
    <w:rsid w:val="007C05D8"/>
    <w:rsid w:val="007C1835"/>
    <w:rsid w:val="007C1A94"/>
    <w:rsid w:val="007C33E7"/>
    <w:rsid w:val="007D5BDC"/>
    <w:rsid w:val="007D656F"/>
    <w:rsid w:val="007E25E6"/>
    <w:rsid w:val="007E27F1"/>
    <w:rsid w:val="007E2F45"/>
    <w:rsid w:val="007F55B8"/>
    <w:rsid w:val="00802451"/>
    <w:rsid w:val="00826F4A"/>
    <w:rsid w:val="00851908"/>
    <w:rsid w:val="0086113D"/>
    <w:rsid w:val="00892C2C"/>
    <w:rsid w:val="008959CA"/>
    <w:rsid w:val="008A3611"/>
    <w:rsid w:val="008A79F9"/>
    <w:rsid w:val="008C48B0"/>
    <w:rsid w:val="008D4766"/>
    <w:rsid w:val="008E3F52"/>
    <w:rsid w:val="009013CA"/>
    <w:rsid w:val="00904834"/>
    <w:rsid w:val="00915E98"/>
    <w:rsid w:val="009173F2"/>
    <w:rsid w:val="009227AC"/>
    <w:rsid w:val="00932B39"/>
    <w:rsid w:val="00942528"/>
    <w:rsid w:val="0094414E"/>
    <w:rsid w:val="00964926"/>
    <w:rsid w:val="00975288"/>
    <w:rsid w:val="0098353A"/>
    <w:rsid w:val="009926D8"/>
    <w:rsid w:val="009A2DC9"/>
    <w:rsid w:val="009A51B2"/>
    <w:rsid w:val="009A6CAE"/>
    <w:rsid w:val="009B5091"/>
    <w:rsid w:val="009B654F"/>
    <w:rsid w:val="009B7C21"/>
    <w:rsid w:val="009C5FC1"/>
    <w:rsid w:val="009D3811"/>
    <w:rsid w:val="009D3846"/>
    <w:rsid w:val="009D7EF4"/>
    <w:rsid w:val="009F1954"/>
    <w:rsid w:val="00A01668"/>
    <w:rsid w:val="00A06ADA"/>
    <w:rsid w:val="00A0742D"/>
    <w:rsid w:val="00A1689D"/>
    <w:rsid w:val="00A23773"/>
    <w:rsid w:val="00A238E8"/>
    <w:rsid w:val="00A30289"/>
    <w:rsid w:val="00A30BF4"/>
    <w:rsid w:val="00A40A02"/>
    <w:rsid w:val="00A40AB9"/>
    <w:rsid w:val="00A44092"/>
    <w:rsid w:val="00A46CA9"/>
    <w:rsid w:val="00A6122E"/>
    <w:rsid w:val="00A668EA"/>
    <w:rsid w:val="00A70123"/>
    <w:rsid w:val="00A95530"/>
    <w:rsid w:val="00A95755"/>
    <w:rsid w:val="00AA1C2D"/>
    <w:rsid w:val="00AA2FF3"/>
    <w:rsid w:val="00AD283C"/>
    <w:rsid w:val="00AD2BDC"/>
    <w:rsid w:val="00AE4A60"/>
    <w:rsid w:val="00AF0D38"/>
    <w:rsid w:val="00B0165F"/>
    <w:rsid w:val="00B33F03"/>
    <w:rsid w:val="00B34E35"/>
    <w:rsid w:val="00B4586F"/>
    <w:rsid w:val="00B476C5"/>
    <w:rsid w:val="00B641C1"/>
    <w:rsid w:val="00B65F70"/>
    <w:rsid w:val="00B82CEA"/>
    <w:rsid w:val="00B911B0"/>
    <w:rsid w:val="00BA21E5"/>
    <w:rsid w:val="00BB33E3"/>
    <w:rsid w:val="00BD0F7C"/>
    <w:rsid w:val="00BD553E"/>
    <w:rsid w:val="00BF5424"/>
    <w:rsid w:val="00C139ED"/>
    <w:rsid w:val="00C254C1"/>
    <w:rsid w:val="00C30187"/>
    <w:rsid w:val="00C365D8"/>
    <w:rsid w:val="00C477D9"/>
    <w:rsid w:val="00C5038F"/>
    <w:rsid w:val="00C63394"/>
    <w:rsid w:val="00C76D98"/>
    <w:rsid w:val="00C950B7"/>
    <w:rsid w:val="00CA3234"/>
    <w:rsid w:val="00CB2B74"/>
    <w:rsid w:val="00CB319F"/>
    <w:rsid w:val="00CB5F7B"/>
    <w:rsid w:val="00CE36F3"/>
    <w:rsid w:val="00CF1BD0"/>
    <w:rsid w:val="00D010DD"/>
    <w:rsid w:val="00D0311B"/>
    <w:rsid w:val="00D143F2"/>
    <w:rsid w:val="00D50DA1"/>
    <w:rsid w:val="00D5464D"/>
    <w:rsid w:val="00D55708"/>
    <w:rsid w:val="00D73E8E"/>
    <w:rsid w:val="00D7442F"/>
    <w:rsid w:val="00D76CE9"/>
    <w:rsid w:val="00D876D8"/>
    <w:rsid w:val="00D94545"/>
    <w:rsid w:val="00D9513A"/>
    <w:rsid w:val="00DA69D6"/>
    <w:rsid w:val="00DF4533"/>
    <w:rsid w:val="00DF55FF"/>
    <w:rsid w:val="00E018EC"/>
    <w:rsid w:val="00E04A01"/>
    <w:rsid w:val="00E25272"/>
    <w:rsid w:val="00E26B90"/>
    <w:rsid w:val="00E3320D"/>
    <w:rsid w:val="00E41F92"/>
    <w:rsid w:val="00E4534B"/>
    <w:rsid w:val="00E64D0A"/>
    <w:rsid w:val="00E65F22"/>
    <w:rsid w:val="00E767EA"/>
    <w:rsid w:val="00E91B8C"/>
    <w:rsid w:val="00E94F5B"/>
    <w:rsid w:val="00EC64E3"/>
    <w:rsid w:val="00EE4817"/>
    <w:rsid w:val="00EE6359"/>
    <w:rsid w:val="00EF0467"/>
    <w:rsid w:val="00EF34B3"/>
    <w:rsid w:val="00EF4B91"/>
    <w:rsid w:val="00EF69B6"/>
    <w:rsid w:val="00F00E31"/>
    <w:rsid w:val="00F033AB"/>
    <w:rsid w:val="00F27C6C"/>
    <w:rsid w:val="00F32D2F"/>
    <w:rsid w:val="00F34D4C"/>
    <w:rsid w:val="00F3681B"/>
    <w:rsid w:val="00F374BB"/>
    <w:rsid w:val="00F37DBB"/>
    <w:rsid w:val="00F41E1A"/>
    <w:rsid w:val="00F42382"/>
    <w:rsid w:val="00F4313A"/>
    <w:rsid w:val="00F63E27"/>
    <w:rsid w:val="00F82504"/>
    <w:rsid w:val="00FA0DE1"/>
    <w:rsid w:val="00FA561A"/>
    <w:rsid w:val="00FB201D"/>
    <w:rsid w:val="00FB3764"/>
    <w:rsid w:val="00FC70B2"/>
    <w:rsid w:val="00FD2D88"/>
    <w:rsid w:val="00FE7586"/>
    <w:rsid w:val="00FF7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7AF2C"/>
  <w15:docId w15:val="{C770DE46-B604-4579-9D4B-6234D2547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41"/>
      <w:ind w:left="468" w:hanging="362"/>
      <w:outlineLvl w:val="0"/>
    </w:pPr>
    <w:rPr>
      <w:b/>
      <w:bCs/>
      <w:sz w:val="28"/>
      <w:szCs w:val="28"/>
      <w:u w:val="single" w:color="000000"/>
    </w:rPr>
  </w:style>
  <w:style w:type="paragraph" w:styleId="Heading2">
    <w:name w:val="heading 2"/>
    <w:basedOn w:val="Normal"/>
    <w:uiPriority w:val="9"/>
    <w:unhideWhenUsed/>
    <w:qFormat/>
    <w:pPr>
      <w:spacing w:before="41"/>
      <w:ind w:left="828" w:hanging="722"/>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75"/>
      <w:ind w:left="768" w:hanging="445"/>
    </w:pPr>
    <w:rPr>
      <w:b/>
      <w:bCs/>
      <w:sz w:val="28"/>
      <w:szCs w:val="28"/>
    </w:rPr>
  </w:style>
  <w:style w:type="paragraph" w:styleId="TOC2">
    <w:name w:val="toc 2"/>
    <w:basedOn w:val="Normal"/>
    <w:uiPriority w:val="39"/>
    <w:qFormat/>
    <w:pPr>
      <w:spacing w:before="101"/>
      <w:ind w:left="1207" w:hanging="654"/>
    </w:pPr>
    <w:rPr>
      <w:b/>
      <w:bCs/>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42"/>
      <w:ind w:left="107"/>
    </w:pPr>
    <w:rPr>
      <w:b/>
      <w:bCs/>
      <w:sz w:val="32"/>
      <w:szCs w:val="32"/>
    </w:rPr>
  </w:style>
  <w:style w:type="paragraph" w:styleId="ListParagraph">
    <w:name w:val="List Paragraph"/>
    <w:basedOn w:val="Normal"/>
    <w:uiPriority w:val="1"/>
    <w:qFormat/>
    <w:pPr>
      <w:ind w:left="1188" w:hanging="361"/>
    </w:pPr>
  </w:style>
  <w:style w:type="paragraph" w:customStyle="1" w:styleId="TableParagraph">
    <w:name w:val="Table Paragraph"/>
    <w:basedOn w:val="Normal"/>
    <w:uiPriority w:val="1"/>
    <w:qFormat/>
  </w:style>
  <w:style w:type="paragraph" w:styleId="NoSpacing">
    <w:name w:val="No Spacing"/>
    <w:link w:val="NoSpacingChar"/>
    <w:uiPriority w:val="1"/>
    <w:qFormat/>
    <w:rsid w:val="00521785"/>
    <w:pPr>
      <w:widowControl/>
      <w:autoSpaceDE/>
      <w:autoSpaceDN/>
    </w:pPr>
    <w:rPr>
      <w:rFonts w:eastAsiaTheme="minorEastAsia"/>
    </w:rPr>
  </w:style>
  <w:style w:type="character" w:customStyle="1" w:styleId="NoSpacingChar">
    <w:name w:val="No Spacing Char"/>
    <w:basedOn w:val="DefaultParagraphFont"/>
    <w:link w:val="NoSpacing"/>
    <w:uiPriority w:val="1"/>
    <w:rsid w:val="00521785"/>
    <w:rPr>
      <w:rFonts w:eastAsiaTheme="minorEastAsia"/>
    </w:rPr>
  </w:style>
  <w:style w:type="paragraph" w:styleId="Header">
    <w:name w:val="header"/>
    <w:basedOn w:val="Normal"/>
    <w:link w:val="HeaderChar"/>
    <w:uiPriority w:val="99"/>
    <w:unhideWhenUsed/>
    <w:rsid w:val="00744739"/>
    <w:pPr>
      <w:tabs>
        <w:tab w:val="center" w:pos="4680"/>
        <w:tab w:val="right" w:pos="9360"/>
      </w:tabs>
    </w:pPr>
  </w:style>
  <w:style w:type="character" w:customStyle="1" w:styleId="HeaderChar">
    <w:name w:val="Header Char"/>
    <w:basedOn w:val="DefaultParagraphFont"/>
    <w:link w:val="Header"/>
    <w:uiPriority w:val="99"/>
    <w:rsid w:val="00744739"/>
    <w:rPr>
      <w:rFonts w:ascii="Calibri" w:eastAsia="Calibri" w:hAnsi="Calibri" w:cs="Calibri"/>
    </w:rPr>
  </w:style>
  <w:style w:type="paragraph" w:styleId="Footer">
    <w:name w:val="footer"/>
    <w:basedOn w:val="Normal"/>
    <w:link w:val="FooterChar"/>
    <w:uiPriority w:val="99"/>
    <w:unhideWhenUsed/>
    <w:rsid w:val="00744739"/>
    <w:pPr>
      <w:tabs>
        <w:tab w:val="center" w:pos="4680"/>
        <w:tab w:val="right" w:pos="9360"/>
      </w:tabs>
    </w:pPr>
  </w:style>
  <w:style w:type="character" w:customStyle="1" w:styleId="FooterChar">
    <w:name w:val="Footer Char"/>
    <w:basedOn w:val="DefaultParagraphFont"/>
    <w:link w:val="Footer"/>
    <w:uiPriority w:val="99"/>
    <w:rsid w:val="00744739"/>
    <w:rPr>
      <w:rFonts w:ascii="Calibri" w:eastAsia="Calibri" w:hAnsi="Calibri" w:cs="Calibri"/>
    </w:rPr>
  </w:style>
  <w:style w:type="character" w:styleId="CommentReference">
    <w:name w:val="annotation reference"/>
    <w:basedOn w:val="DefaultParagraphFont"/>
    <w:uiPriority w:val="99"/>
    <w:semiHidden/>
    <w:unhideWhenUsed/>
    <w:rsid w:val="0063211B"/>
    <w:rPr>
      <w:sz w:val="16"/>
      <w:szCs w:val="16"/>
    </w:rPr>
  </w:style>
  <w:style w:type="paragraph" w:styleId="CommentText">
    <w:name w:val="annotation text"/>
    <w:basedOn w:val="Normal"/>
    <w:link w:val="CommentTextChar"/>
    <w:uiPriority w:val="99"/>
    <w:semiHidden/>
    <w:unhideWhenUsed/>
    <w:rsid w:val="0063211B"/>
    <w:rPr>
      <w:sz w:val="20"/>
      <w:szCs w:val="20"/>
    </w:rPr>
  </w:style>
  <w:style w:type="character" w:customStyle="1" w:styleId="CommentTextChar">
    <w:name w:val="Comment Text Char"/>
    <w:basedOn w:val="DefaultParagraphFont"/>
    <w:link w:val="CommentText"/>
    <w:uiPriority w:val="99"/>
    <w:semiHidden/>
    <w:rsid w:val="0063211B"/>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63211B"/>
    <w:rPr>
      <w:b/>
      <w:bCs/>
    </w:rPr>
  </w:style>
  <w:style w:type="character" w:customStyle="1" w:styleId="CommentSubjectChar">
    <w:name w:val="Comment Subject Char"/>
    <w:basedOn w:val="CommentTextChar"/>
    <w:link w:val="CommentSubject"/>
    <w:uiPriority w:val="99"/>
    <w:semiHidden/>
    <w:rsid w:val="0063211B"/>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63211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211B"/>
    <w:rPr>
      <w:rFonts w:ascii="Segoe UI" w:eastAsia="Calibri" w:hAnsi="Segoe UI" w:cs="Segoe UI"/>
      <w:sz w:val="18"/>
      <w:szCs w:val="18"/>
    </w:rPr>
  </w:style>
  <w:style w:type="paragraph" w:styleId="TOCHeading">
    <w:name w:val="TOC Heading"/>
    <w:basedOn w:val="Heading1"/>
    <w:next w:val="Normal"/>
    <w:uiPriority w:val="39"/>
    <w:unhideWhenUsed/>
    <w:qFormat/>
    <w:rsid w:val="00B0165F"/>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u w:val="none"/>
    </w:rPr>
  </w:style>
  <w:style w:type="character" w:styleId="Hyperlink">
    <w:name w:val="Hyperlink"/>
    <w:basedOn w:val="DefaultParagraphFont"/>
    <w:uiPriority w:val="99"/>
    <w:unhideWhenUsed/>
    <w:rsid w:val="00B0165F"/>
    <w:rPr>
      <w:color w:val="0000FF" w:themeColor="hyperlink"/>
      <w:u w:val="single"/>
    </w:rPr>
  </w:style>
  <w:style w:type="paragraph" w:customStyle="1" w:styleId="nh1noticeheading1">
    <w:name w:val="nh1_notice heading 1"/>
    <w:basedOn w:val="Normal"/>
    <w:next w:val="Normal"/>
    <w:rsid w:val="00205664"/>
    <w:pPr>
      <w:widowControl/>
      <w:autoSpaceDE/>
      <w:autoSpaceDN/>
      <w:ind w:right="-907"/>
    </w:pPr>
    <w:rPr>
      <w:rFonts w:ascii="Keysight Sans Light" w:eastAsia="Malgun Gothic" w:hAnsi="Keysight Sans Light" w:cs="Times New Roman"/>
      <w:bCs/>
      <w:color w:val="000000" w:themeColor="text1"/>
      <w:sz w:val="30"/>
      <w:szCs w:val="20"/>
      <w:lang w:val="en-GB" w:eastAsia="en-GB"/>
    </w:rPr>
  </w:style>
  <w:style w:type="paragraph" w:customStyle="1" w:styleId="fntfrontnotices">
    <w:name w:val="fnt_front notices"/>
    <w:basedOn w:val="Normal"/>
    <w:rsid w:val="00205664"/>
    <w:pPr>
      <w:widowControl/>
      <w:autoSpaceDE/>
      <w:autoSpaceDN/>
      <w:spacing w:before="80"/>
      <w:ind w:left="806"/>
    </w:pPr>
    <w:rPr>
      <w:rFonts w:ascii="Keysight Sans Light" w:eastAsia="Malgun Gothic" w:hAnsi="Keysight Sans Light" w:cs="Times New Roman"/>
      <w:color w:val="000000" w:themeColor="text1"/>
      <w:sz w:val="16"/>
      <w:szCs w:val="20"/>
      <w:lang w:val="en-GB" w:eastAsia="en-GB"/>
    </w:rPr>
  </w:style>
  <w:style w:type="paragraph" w:customStyle="1" w:styleId="nh2noticeheading2">
    <w:name w:val="nh2_notice heading 2"/>
    <w:basedOn w:val="Normal"/>
    <w:next w:val="Normal"/>
    <w:rsid w:val="00205664"/>
    <w:pPr>
      <w:keepNext/>
      <w:widowControl/>
      <w:autoSpaceDE/>
      <w:autoSpaceDN/>
      <w:spacing w:before="160"/>
    </w:pPr>
    <w:rPr>
      <w:rFonts w:ascii="Keysight Sans Light" w:eastAsia="Malgun Gothic" w:hAnsi="Keysight Sans Light" w:cs="Times New Roman"/>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3792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10.jpeg"/><Relationship Id="rId39" Type="http://schemas.openxmlformats.org/officeDocument/2006/relationships/image" Target="media/image22.jpg"/><Relationship Id="rId21" Type="http://schemas.openxmlformats.org/officeDocument/2006/relationships/image" Target="media/image7.jpeg"/><Relationship Id="rId34" Type="http://schemas.openxmlformats.org/officeDocument/2006/relationships/image" Target="media/image18.jpeg"/><Relationship Id="rId42" Type="http://schemas.openxmlformats.org/officeDocument/2006/relationships/image" Target="media/image25.jpeg"/><Relationship Id="rId47" Type="http://schemas.openxmlformats.org/officeDocument/2006/relationships/image" Target="media/image28.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5.jpeg"/><Relationship Id="rId68" Type="http://schemas.openxmlformats.org/officeDocument/2006/relationships/image" Target="media/image50.jpeg"/><Relationship Id="rId76" Type="http://schemas.openxmlformats.org/officeDocument/2006/relationships/image" Target="media/image58.jpeg"/><Relationship Id="rId84" Type="http://schemas.openxmlformats.org/officeDocument/2006/relationships/image" Target="media/image65.jpg"/><Relationship Id="rId89" Type="http://schemas.openxmlformats.org/officeDocument/2006/relationships/hyperlink" Target="https://www.ixiacom.com/resources?field_resource_topic_target_id=271&amp;field_resource_type_" TargetMode="Externa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hyperlink" Target="mailto:Support-India@ixiacom.com" TargetMode="Externa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4.jpeg"/><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7.jpeg"/><Relationship Id="rId53" Type="http://schemas.openxmlformats.org/officeDocument/2006/relationships/image" Target="media/image38.jpeg"/><Relationship Id="rId58" Type="http://schemas.openxmlformats.org/officeDocument/2006/relationships/image" Target="media/image40.jpg"/><Relationship Id="rId66" Type="http://schemas.openxmlformats.org/officeDocument/2006/relationships/image" Target="media/image48.jpeg"/><Relationship Id="rId74" Type="http://schemas.openxmlformats.org/officeDocument/2006/relationships/image" Target="media/image55.jpg"/><Relationship Id="rId79" Type="http://schemas.openxmlformats.org/officeDocument/2006/relationships/image" Target="media/image60.jpeg"/><Relationship Id="rId87" Type="http://schemas.openxmlformats.org/officeDocument/2006/relationships/hyperlink" Target="http://www.youtube.com/watch?v=qSkgQvhGUeY&amp;t=1s" TargetMode="External"/><Relationship Id="rId5" Type="http://schemas.openxmlformats.org/officeDocument/2006/relationships/webSettings" Target="webSettings.xml"/><Relationship Id="rId61" Type="http://schemas.openxmlformats.org/officeDocument/2006/relationships/image" Target="media/image43.jpg"/><Relationship Id="rId82" Type="http://schemas.openxmlformats.org/officeDocument/2006/relationships/image" Target="media/image63.jpg"/><Relationship Id="rId90" Type="http://schemas.openxmlformats.org/officeDocument/2006/relationships/image" Target="media/image68.jpeg"/><Relationship Id="rId95"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6.jpeg"/><Relationship Id="rId48" Type="http://schemas.openxmlformats.org/officeDocument/2006/relationships/image" Target="media/image30.jpeg"/><Relationship Id="rId56" Type="http://schemas.openxmlformats.org/officeDocument/2006/relationships/image" Target="media/image37.jpeg"/><Relationship Id="rId64" Type="http://schemas.openxmlformats.org/officeDocument/2006/relationships/image" Target="media/image46.jpg"/><Relationship Id="rId69" Type="http://schemas.openxmlformats.org/officeDocument/2006/relationships/image" Target="media/image51.jpg"/><Relationship Id="rId77" Type="http://schemas.openxmlformats.org/officeDocument/2006/relationships/image" Target="media/image61.jpeg"/><Relationship Id="rId51" Type="http://schemas.openxmlformats.org/officeDocument/2006/relationships/image" Target="media/image33.jpeg"/><Relationship Id="rId72" Type="http://schemas.openxmlformats.org/officeDocument/2006/relationships/image" Target="media/image56.jpeg"/><Relationship Id="rId80" Type="http://schemas.openxmlformats.org/officeDocument/2006/relationships/image" Target="media/image61.jpg"/><Relationship Id="rId85" Type="http://schemas.openxmlformats.org/officeDocument/2006/relationships/image" Target="media/image66.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3.jpg"/><Relationship Id="rId25" Type="http://schemas.openxmlformats.org/officeDocument/2006/relationships/image" Target="media/image11.jpeg"/><Relationship Id="rId33" Type="http://schemas.openxmlformats.org/officeDocument/2006/relationships/image" Target="media/image17.jpg"/><Relationship Id="rId38" Type="http://schemas.openxmlformats.org/officeDocument/2006/relationships/image" Target="media/image21.jpeg"/><Relationship Id="rId46" Type="http://schemas.openxmlformats.org/officeDocument/2006/relationships/image" Target="media/image31.jpeg"/><Relationship Id="rId59" Type="http://schemas.openxmlformats.org/officeDocument/2006/relationships/image" Target="media/image41.jpg"/><Relationship Id="rId67" Type="http://schemas.openxmlformats.org/officeDocument/2006/relationships/image" Target="media/image49.jpg"/><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4.jpg"/><Relationship Id="rId88" Type="http://schemas.openxmlformats.org/officeDocument/2006/relationships/hyperlink" Target="https://www.youtube.com/channel/UCanJDvvWxCFPWmHUOOlUPIQo" TargetMode="External"/><Relationship Id="rId91" Type="http://schemas.openxmlformats.org/officeDocument/2006/relationships/hyperlink" Target="https://support.ixiaco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19.jpg"/><Relationship Id="rId49" Type="http://schemas.openxmlformats.org/officeDocument/2006/relationships/image" Target="media/image32.jpeg"/><Relationship Id="rId57" Type="http://schemas.openxmlformats.org/officeDocument/2006/relationships/image" Target="media/image39.jpe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4.jpe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7.jpg"/><Relationship Id="rId94" Type="http://schemas.microsoft.com/office/2011/relationships/people" Target="people.xml"/><Relationship Id="rId4"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D9F67-9A76-4FD1-98F9-39F2F2C7D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6268</TotalTime>
  <Pages>22</Pages>
  <Words>2711</Words>
  <Characters>15459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Sreekanth Settur</dc:creator>
  <cp:lastModifiedBy>Sreekanth Settur</cp:lastModifiedBy>
  <cp:revision>342</cp:revision>
  <cp:lastPrinted>2020-07-24T13:39:00Z</cp:lastPrinted>
  <dcterms:created xsi:type="dcterms:W3CDTF">2020-07-21T20:26:00Z</dcterms:created>
  <dcterms:modified xsi:type="dcterms:W3CDTF">2021-11-17T06:59:00Z</dcterms:modified>
</cp:coreProperties>
</file>